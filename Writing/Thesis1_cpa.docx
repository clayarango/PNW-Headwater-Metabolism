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A324E6" w14:textId="2FC6FA44" w:rsidR="002B6F18" w:rsidRPr="002B6F18" w:rsidRDefault="002B6F18" w:rsidP="002B6F18">
      <w:pPr>
        <w:spacing w:line="480" w:lineRule="auto"/>
        <w:jc w:val="center"/>
        <w:outlineLvl w:val="0"/>
        <w:rPr>
          <w:rFonts w:ascii="Times New Roman" w:eastAsia="STHupo" w:hAnsi="Times New Roman" w:cs="Times New Roman"/>
          <w:b/>
        </w:rPr>
      </w:pPr>
      <w:r w:rsidRPr="002B6F18">
        <w:rPr>
          <w:rFonts w:ascii="Times New Roman" w:eastAsia="STHupo" w:hAnsi="Times New Roman" w:cs="Times New Roman"/>
          <w:b/>
        </w:rPr>
        <w:t>Introduction</w:t>
      </w:r>
    </w:p>
    <w:p w14:paraId="223C3309" w14:textId="3E2FC5B2" w:rsidR="002B6F18" w:rsidRPr="002B6F18" w:rsidRDefault="00150EC2" w:rsidP="002B6F18">
      <w:pPr>
        <w:spacing w:line="480" w:lineRule="auto"/>
        <w:ind w:firstLine="720"/>
        <w:rPr>
          <w:rFonts w:ascii="Times New Roman" w:hAnsi="Times New Roman" w:cs="Times New Roman"/>
        </w:rPr>
      </w:pPr>
      <w:commentRangeStart w:id="0"/>
      <w:r>
        <w:rPr>
          <w:rFonts w:ascii="Times New Roman" w:hAnsi="Times New Roman" w:cs="Times New Roman"/>
        </w:rPr>
        <w:t xml:space="preserve">At </w:t>
      </w:r>
      <w:commentRangeEnd w:id="0"/>
      <w:r w:rsidR="005A1765">
        <w:rPr>
          <w:rStyle w:val="CommentReference"/>
        </w:rPr>
        <w:commentReference w:id="0"/>
      </w:r>
      <w:r w:rsidR="00EA6F85">
        <w:rPr>
          <w:rFonts w:ascii="Times New Roman" w:hAnsi="Times New Roman" w:cs="Times New Roman"/>
        </w:rPr>
        <w:t xml:space="preserve">the </w:t>
      </w:r>
      <w:r w:rsidRPr="002B6F18">
        <w:rPr>
          <w:rFonts w:ascii="Times New Roman" w:hAnsi="Times New Roman" w:cs="Times New Roman"/>
        </w:rPr>
        <w:t>high</w:t>
      </w:r>
      <w:r w:rsidR="00EA6F85">
        <w:rPr>
          <w:rFonts w:ascii="Times New Roman" w:hAnsi="Times New Roman" w:cs="Times New Roman"/>
        </w:rPr>
        <w:t xml:space="preserve">est points of a </w:t>
      </w:r>
      <w:r w:rsidR="00B7716F">
        <w:rPr>
          <w:rFonts w:ascii="Times New Roman" w:hAnsi="Times New Roman" w:cs="Times New Roman"/>
        </w:rPr>
        <w:t>catchment</w:t>
      </w:r>
      <w:r w:rsidR="00EA6F85">
        <w:rPr>
          <w:rFonts w:ascii="Times New Roman" w:hAnsi="Times New Roman" w:cs="Times New Roman"/>
        </w:rPr>
        <w:t xml:space="preserve"> the stream network begins.  When viewing a topographic map, one can see </w:t>
      </w:r>
      <w:r w:rsidR="002B6F18" w:rsidRPr="002B6F18">
        <w:rPr>
          <w:rFonts w:ascii="Times New Roman" w:hAnsi="Times New Roman" w:cs="Times New Roman"/>
        </w:rPr>
        <w:t>small grooves in the hillsides</w:t>
      </w:r>
      <w:r w:rsidR="00EA6F85">
        <w:rPr>
          <w:rFonts w:ascii="Times New Roman" w:hAnsi="Times New Roman" w:cs="Times New Roman"/>
        </w:rPr>
        <w:t xml:space="preserve">.  These grooves, often </w:t>
      </w:r>
      <w:r w:rsidR="00EA6F85" w:rsidRPr="002B6F18">
        <w:rPr>
          <w:rFonts w:ascii="Times New Roman" w:hAnsi="Times New Roman" w:cs="Times New Roman"/>
        </w:rPr>
        <w:t>enshrouded by a dense canopy of trees</w:t>
      </w:r>
      <w:r w:rsidR="00EA6F85">
        <w:rPr>
          <w:rFonts w:ascii="Times New Roman" w:hAnsi="Times New Roman" w:cs="Times New Roman"/>
        </w:rPr>
        <w:t>,</w:t>
      </w:r>
      <w:r w:rsidR="002B6F18" w:rsidRPr="002B6F18">
        <w:rPr>
          <w:rFonts w:ascii="Times New Roman" w:hAnsi="Times New Roman" w:cs="Times New Roman"/>
        </w:rPr>
        <w:t xml:space="preserve"> </w:t>
      </w:r>
      <w:r w:rsidR="00EA6F85" w:rsidRPr="002B6F18">
        <w:rPr>
          <w:rFonts w:ascii="Times New Roman" w:hAnsi="Times New Roman" w:cs="Times New Roman"/>
        </w:rPr>
        <w:t xml:space="preserve">conceal </w:t>
      </w:r>
      <w:r w:rsidR="00EA6F85">
        <w:rPr>
          <w:rFonts w:ascii="Times New Roman" w:hAnsi="Times New Roman" w:cs="Times New Roman"/>
        </w:rPr>
        <w:t>ribbons of water</w:t>
      </w:r>
      <w:r w:rsidR="00EA6F85" w:rsidRPr="002B6F18" w:rsidDel="00150EC2">
        <w:rPr>
          <w:rFonts w:ascii="Times New Roman" w:hAnsi="Times New Roman" w:cs="Times New Roman"/>
        </w:rPr>
        <w:t xml:space="preserve"> </w:t>
      </w:r>
      <w:r w:rsidR="00EA6F85">
        <w:rPr>
          <w:rFonts w:ascii="Times New Roman" w:hAnsi="Times New Roman" w:cs="Times New Roman"/>
        </w:rPr>
        <w:t xml:space="preserve">called </w:t>
      </w:r>
      <w:r w:rsidR="002B6F18" w:rsidRPr="002B6F18">
        <w:rPr>
          <w:rFonts w:ascii="Times New Roman" w:hAnsi="Times New Roman" w:cs="Times New Roman"/>
        </w:rPr>
        <w:t>headwater streams.</w:t>
      </w:r>
      <w:r w:rsidR="00B7716F">
        <w:rPr>
          <w:rFonts w:ascii="Times New Roman" w:hAnsi="Times New Roman" w:cs="Times New Roman"/>
        </w:rPr>
        <w:t xml:space="preserve">  </w:t>
      </w:r>
      <w:r w:rsidR="002B6F18" w:rsidRPr="002B6F18">
        <w:rPr>
          <w:rFonts w:ascii="Times New Roman" w:hAnsi="Times New Roman" w:cs="Times New Roman"/>
        </w:rPr>
        <w:t xml:space="preserve">These starting points of a fluvial network become a more apparent </w:t>
      </w:r>
      <w:r w:rsidRPr="002B6F18">
        <w:rPr>
          <w:rFonts w:ascii="Times New Roman" w:hAnsi="Times New Roman" w:cs="Times New Roman"/>
        </w:rPr>
        <w:t xml:space="preserve">landscape </w:t>
      </w:r>
      <w:r w:rsidR="002B6F18" w:rsidRPr="002B6F18">
        <w:rPr>
          <w:rFonts w:ascii="Times New Roman" w:hAnsi="Times New Roman" w:cs="Times New Roman"/>
        </w:rPr>
        <w:t xml:space="preserve">feature as </w:t>
      </w:r>
      <w:r w:rsidR="00EA6F85">
        <w:rPr>
          <w:rFonts w:ascii="Times New Roman" w:hAnsi="Times New Roman" w:cs="Times New Roman"/>
        </w:rPr>
        <w:t>they</w:t>
      </w:r>
      <w:r w:rsidR="002B6F18" w:rsidRPr="002B6F18">
        <w:rPr>
          <w:rFonts w:ascii="Times New Roman" w:hAnsi="Times New Roman" w:cs="Times New Roman"/>
        </w:rPr>
        <w:t xml:space="preserve"> </w:t>
      </w:r>
      <w:r w:rsidR="00EA6F85">
        <w:rPr>
          <w:rFonts w:ascii="Times New Roman" w:hAnsi="Times New Roman" w:cs="Times New Roman"/>
        </w:rPr>
        <w:t xml:space="preserve">flow downstream and </w:t>
      </w:r>
      <w:r w:rsidR="002B6F18" w:rsidRPr="002B6F18">
        <w:rPr>
          <w:rFonts w:ascii="Times New Roman" w:hAnsi="Times New Roman" w:cs="Times New Roman"/>
        </w:rPr>
        <w:t xml:space="preserve">coalesce into larger rivers.  When viewed from their banks, headwater streams </w:t>
      </w:r>
      <w:r w:rsidR="00EA6F85">
        <w:rPr>
          <w:rFonts w:ascii="Times New Roman" w:hAnsi="Times New Roman" w:cs="Times New Roman"/>
        </w:rPr>
        <w:t>appear</w:t>
      </w:r>
      <w:r w:rsidR="002B6F18" w:rsidRPr="002B6F18">
        <w:rPr>
          <w:rFonts w:ascii="Times New Roman" w:hAnsi="Times New Roman" w:cs="Times New Roman"/>
        </w:rPr>
        <w:t xml:space="preserve"> as modest rivulets</w:t>
      </w:r>
      <w:r w:rsidR="00EA6F85">
        <w:rPr>
          <w:rFonts w:ascii="Times New Roman" w:hAnsi="Times New Roman" w:cs="Times New Roman"/>
        </w:rPr>
        <w:t>,</w:t>
      </w:r>
      <w:r w:rsidR="002B6F18" w:rsidRPr="002B6F18">
        <w:rPr>
          <w:rFonts w:ascii="Times New Roman" w:hAnsi="Times New Roman" w:cs="Times New Roman"/>
        </w:rPr>
        <w:t xml:space="preserve"> </w:t>
      </w:r>
      <w:r w:rsidR="007C4828">
        <w:rPr>
          <w:rFonts w:ascii="Times New Roman" w:hAnsi="Times New Roman" w:cs="Times New Roman"/>
        </w:rPr>
        <w:t xml:space="preserve">kept </w:t>
      </w:r>
      <w:r w:rsidR="00EA6F85">
        <w:rPr>
          <w:rFonts w:ascii="Times New Roman" w:hAnsi="Times New Roman" w:cs="Times New Roman"/>
        </w:rPr>
        <w:t xml:space="preserve">cool by the shade of the canopy above and </w:t>
      </w:r>
      <w:r>
        <w:rPr>
          <w:rFonts w:ascii="Times New Roman" w:hAnsi="Times New Roman" w:cs="Times New Roman"/>
        </w:rPr>
        <w:t>constrained by</w:t>
      </w:r>
      <w:r w:rsidRPr="002B6F18">
        <w:rPr>
          <w:rFonts w:ascii="Times New Roman" w:hAnsi="Times New Roman" w:cs="Times New Roman"/>
        </w:rPr>
        <w:t xml:space="preserve"> </w:t>
      </w:r>
      <w:r w:rsidR="002B6F18" w:rsidRPr="002B6F18">
        <w:rPr>
          <w:rFonts w:ascii="Times New Roman" w:hAnsi="Times New Roman" w:cs="Times New Roman"/>
        </w:rPr>
        <w:t xml:space="preserve">steep banks </w:t>
      </w:r>
      <w:r w:rsidR="00232106">
        <w:rPr>
          <w:rFonts w:ascii="Times New Roman" w:hAnsi="Times New Roman" w:cs="Times New Roman"/>
        </w:rPr>
        <w:t>so</w:t>
      </w:r>
      <w:r w:rsidR="005A1765">
        <w:rPr>
          <w:rFonts w:ascii="Times New Roman" w:hAnsi="Times New Roman" w:cs="Times New Roman"/>
        </w:rPr>
        <w:t xml:space="preserve"> </w:t>
      </w:r>
      <w:r w:rsidR="00EA6F85">
        <w:rPr>
          <w:rFonts w:ascii="Times New Roman" w:hAnsi="Times New Roman" w:cs="Times New Roman"/>
        </w:rPr>
        <w:t xml:space="preserve">the water </w:t>
      </w:r>
      <w:r w:rsidR="005A1765" w:rsidRPr="002B6F18">
        <w:rPr>
          <w:rFonts w:ascii="Times New Roman" w:hAnsi="Times New Roman" w:cs="Times New Roman"/>
        </w:rPr>
        <w:t>wind</w:t>
      </w:r>
      <w:r w:rsidR="005A1765">
        <w:rPr>
          <w:rFonts w:ascii="Times New Roman" w:hAnsi="Times New Roman" w:cs="Times New Roman"/>
        </w:rPr>
        <w:t>s</w:t>
      </w:r>
      <w:r w:rsidR="005A1765" w:rsidRPr="002B6F18">
        <w:rPr>
          <w:rFonts w:ascii="Times New Roman" w:hAnsi="Times New Roman" w:cs="Times New Roman"/>
        </w:rPr>
        <w:t xml:space="preserve"> </w:t>
      </w:r>
      <w:r w:rsidR="002B6F18" w:rsidRPr="002B6F18">
        <w:rPr>
          <w:rFonts w:ascii="Times New Roman" w:hAnsi="Times New Roman" w:cs="Times New Roman"/>
        </w:rPr>
        <w:t>around large rocks and tree roots.</w:t>
      </w:r>
      <w:r w:rsidR="00B7716F">
        <w:rPr>
          <w:rFonts w:ascii="Times New Roman" w:hAnsi="Times New Roman" w:cs="Times New Roman"/>
        </w:rPr>
        <w:t xml:space="preserve">  P</w:t>
      </w:r>
      <w:r w:rsidR="002B6F18" w:rsidRPr="002B6F18">
        <w:rPr>
          <w:rFonts w:ascii="Times New Roman" w:hAnsi="Times New Roman" w:cs="Times New Roman"/>
        </w:rPr>
        <w:t xml:space="preserve">revious years’ leaves </w:t>
      </w:r>
      <w:r w:rsidR="00042874">
        <w:rPr>
          <w:rFonts w:ascii="Times New Roman" w:hAnsi="Times New Roman" w:cs="Times New Roman"/>
        </w:rPr>
        <w:t xml:space="preserve">or needles </w:t>
      </w:r>
      <w:r w:rsidR="002B6F18" w:rsidRPr="002B6F18">
        <w:rPr>
          <w:rFonts w:ascii="Times New Roman" w:hAnsi="Times New Roman" w:cs="Times New Roman"/>
        </w:rPr>
        <w:t>litter the ground and</w:t>
      </w:r>
      <w:r w:rsidR="00B7716F">
        <w:rPr>
          <w:rFonts w:ascii="Times New Roman" w:hAnsi="Times New Roman" w:cs="Times New Roman"/>
        </w:rPr>
        <w:t xml:space="preserve"> </w:t>
      </w:r>
      <w:del w:id="1" w:author="Clay Arango" w:date="2019-04-15T13:32:00Z">
        <w:r w:rsidR="00B7716F" w:rsidDel="00761AE0">
          <w:rPr>
            <w:rFonts w:ascii="Times New Roman" w:hAnsi="Times New Roman" w:cs="Times New Roman"/>
          </w:rPr>
          <w:delText>many</w:delText>
        </w:r>
        <w:r w:rsidR="002B6F18" w:rsidRPr="002B6F18" w:rsidDel="00761AE0">
          <w:rPr>
            <w:rFonts w:ascii="Times New Roman" w:hAnsi="Times New Roman" w:cs="Times New Roman"/>
          </w:rPr>
          <w:delText xml:space="preserve"> have </w:delText>
        </w:r>
      </w:del>
      <w:r w:rsidR="002B6F18" w:rsidRPr="002B6F18">
        <w:rPr>
          <w:rFonts w:ascii="Times New Roman" w:hAnsi="Times New Roman" w:cs="Times New Roman"/>
        </w:rPr>
        <w:t>accumulate</w:t>
      </w:r>
      <w:del w:id="2" w:author="Clay Arango" w:date="2019-04-15T13:32:00Z">
        <w:r w:rsidR="002B6F18" w:rsidRPr="002B6F18" w:rsidDel="00761AE0">
          <w:rPr>
            <w:rFonts w:ascii="Times New Roman" w:hAnsi="Times New Roman" w:cs="Times New Roman"/>
          </w:rPr>
          <w:delText>d</w:delText>
        </w:r>
      </w:del>
      <w:r w:rsidR="002B6F18" w:rsidRPr="002B6F18">
        <w:rPr>
          <w:rFonts w:ascii="Times New Roman" w:hAnsi="Times New Roman" w:cs="Times New Roman"/>
        </w:rPr>
        <w:t xml:space="preserve"> in small pools </w:t>
      </w:r>
      <w:r w:rsidR="00B7716F">
        <w:rPr>
          <w:rFonts w:ascii="Times New Roman" w:hAnsi="Times New Roman" w:cs="Times New Roman"/>
        </w:rPr>
        <w:t>in the stream</w:t>
      </w:r>
      <w:del w:id="3" w:author="Clay Arango" w:date="2019-04-15T13:32:00Z">
        <w:r w:rsidR="00B7716F" w:rsidDel="00761AE0">
          <w:rPr>
            <w:rFonts w:ascii="Times New Roman" w:hAnsi="Times New Roman" w:cs="Times New Roman"/>
          </w:rPr>
          <w:delText xml:space="preserve"> </w:delText>
        </w:r>
        <w:r w:rsidR="002B6F18" w:rsidRPr="002B6F18" w:rsidDel="00761AE0">
          <w:rPr>
            <w:rFonts w:ascii="Times New Roman" w:hAnsi="Times New Roman" w:cs="Times New Roman"/>
          </w:rPr>
          <w:delText>(personal observations)</w:delText>
        </w:r>
      </w:del>
      <w:r w:rsidR="002B6F18" w:rsidRPr="002B6F18">
        <w:rPr>
          <w:rFonts w:ascii="Times New Roman" w:hAnsi="Times New Roman" w:cs="Times New Roman"/>
        </w:rPr>
        <w:t xml:space="preserve">.  </w:t>
      </w:r>
      <w:del w:id="4" w:author="Clay Arango" w:date="2019-04-15T13:32:00Z">
        <w:r w:rsidR="002B6F18" w:rsidRPr="002B6F18" w:rsidDel="00761AE0">
          <w:rPr>
            <w:rFonts w:ascii="Times New Roman" w:hAnsi="Times New Roman" w:cs="Times New Roman"/>
          </w:rPr>
          <w:delText xml:space="preserve">Most </w:delText>
        </w:r>
      </w:del>
      <w:ins w:id="5" w:author="Clay Arango" w:date="2019-04-15T13:32:00Z">
        <w:r w:rsidR="00761AE0">
          <w:rPr>
            <w:rFonts w:ascii="Times New Roman" w:hAnsi="Times New Roman" w:cs="Times New Roman"/>
          </w:rPr>
          <w:t xml:space="preserve">Some </w:t>
        </w:r>
      </w:ins>
      <w:r w:rsidR="002B6F18" w:rsidRPr="002B6F18">
        <w:rPr>
          <w:rFonts w:ascii="Times New Roman" w:hAnsi="Times New Roman" w:cs="Times New Roman"/>
        </w:rPr>
        <w:t xml:space="preserve">of these leaves will appear sturdy and intact </w:t>
      </w:r>
      <w:del w:id="6" w:author="Clay Arango" w:date="2019-04-15T13:32:00Z">
        <w:r w:rsidR="002B6F18" w:rsidRPr="002B6F18" w:rsidDel="00761AE0">
          <w:rPr>
            <w:rFonts w:ascii="Times New Roman" w:hAnsi="Times New Roman" w:cs="Times New Roman"/>
          </w:rPr>
          <w:delText xml:space="preserve">but some may </w:delText>
        </w:r>
      </w:del>
      <w:ins w:id="7" w:author="Clay Arango" w:date="2019-04-15T13:32:00Z">
        <w:r w:rsidR="00761AE0">
          <w:rPr>
            <w:rFonts w:ascii="Times New Roman" w:hAnsi="Times New Roman" w:cs="Times New Roman"/>
          </w:rPr>
          <w:t xml:space="preserve">while others </w:t>
        </w:r>
      </w:ins>
      <w:r w:rsidR="002B6F18" w:rsidRPr="002B6F18">
        <w:rPr>
          <w:rFonts w:ascii="Times New Roman" w:hAnsi="Times New Roman" w:cs="Times New Roman"/>
        </w:rPr>
        <w:t>show the invariable signs of decomposition where fungi, bacteria</w:t>
      </w:r>
      <w:commentRangeStart w:id="8"/>
      <w:ins w:id="9" w:author="Clay Arango" w:date="2019-04-15T13:32:00Z">
        <w:r w:rsidR="00761AE0">
          <w:rPr>
            <w:rFonts w:ascii="Times New Roman" w:hAnsi="Times New Roman" w:cs="Times New Roman"/>
          </w:rPr>
          <w:t>,</w:t>
        </w:r>
        <w:commentRangeEnd w:id="8"/>
        <w:r w:rsidR="00761AE0">
          <w:rPr>
            <w:rStyle w:val="CommentReference"/>
          </w:rPr>
          <w:commentReference w:id="8"/>
        </w:r>
      </w:ins>
      <w:r w:rsidR="002B6F18" w:rsidRPr="002B6F18">
        <w:rPr>
          <w:rFonts w:ascii="Times New Roman" w:hAnsi="Times New Roman" w:cs="Times New Roman"/>
        </w:rPr>
        <w:t xml:space="preserve"> and aquatic insects have left little but </w:t>
      </w:r>
      <w:del w:id="10" w:author="Clay Arango" w:date="2019-04-15T13:33:00Z">
        <w:r w:rsidR="002B6F18" w:rsidRPr="002B6F18" w:rsidDel="00761AE0">
          <w:rPr>
            <w:rFonts w:ascii="Times New Roman" w:hAnsi="Times New Roman" w:cs="Times New Roman"/>
          </w:rPr>
          <w:delText xml:space="preserve">the </w:delText>
        </w:r>
      </w:del>
      <w:r w:rsidR="002B6F18" w:rsidRPr="002B6F18">
        <w:rPr>
          <w:rFonts w:ascii="Times New Roman" w:hAnsi="Times New Roman" w:cs="Times New Roman"/>
        </w:rPr>
        <w:t xml:space="preserve">skeletonized remains </w:t>
      </w:r>
      <w:r w:rsidR="00D03DCF">
        <w:rPr>
          <w:rFonts w:ascii="Times New Roman" w:hAnsi="Times New Roman" w:cs="Times New Roman"/>
        </w:rPr>
        <w:fldChar w:fldCharType="begin"/>
      </w:r>
      <w:r w:rsidR="00D03DCF">
        <w:rPr>
          <w:rFonts w:ascii="Times New Roman" w:hAnsi="Times New Roman" w:cs="Times New Roman"/>
        </w:rPr>
        <w:instrText xml:space="preserve"> ADDIN ZOTERO_ITEM CSL_CITATION {"citationID":"VIsN52HK","properties":{"formattedCitation":"(Suberkropp and Klug 1980)","plainCitation":"(Suberkropp and Klug 1980)","noteIndex":0},"citationItems":[{"id":2,"uris":["http://zotero.org/users/local/WH62bQVK/items/E9CK6M2V"],"uri":["http://zotero.org/users/local/WH62bQVK/items/E9CK6M2V"],"itemData":{"id":2,"type":"article-journal","title":"The maceration of deciduous leaf litter by aquatic hyphomycetes","container-title":"Canadian Journal of Botany","page":"1025-1031","volume":"58","issue":"9","source":"NRC Research Press","abstract":"Isolates of five species of aquatic hyphomycetes were grown in pure culture with hickory leaf material as the sole source of carbon and energy. Enzymatic activity by all five species resulted in the skeletonization of leaves through maceration of the leaf matrix and subsequent release of leaf cells as fine particulate organic matter. Fractionation and analysis of leaf material after incubation indicated that all five species metabolized (degraded) cellulose and two species metabolized (degraded) hemicelluloses. In cultures inoculated with Tetracladium marchalianum, fine particulate release coincided with increases in fungal biomass (ATP) and activity of enzymes in the supernatant which degraded carboxymethylcellulose, xylan, and polygalacturonic acid. Macerating activity increased with increasing pH suggesting involvement of pectin trans-eliminase in the softening of leaf tissue by this fungus., Des souches de cinq espèces d'hyphomycètes aquatiques ont été cultivées en cultures pures avec du matériel foliaire de caryer comme seule source de carbone et d'énergie. L'activité enzymatique chez chacune des cinq espèces a amené la squelettisation des feuilles par la macération de la \"matrice\" folaire et la libération subséquente des cellules des feuilles sous forme de fines particules de matière organique. Le fractionnement et l'analyse de matériel foliaire après incubation ont montré que les cinq espèces métabolisent (dégradent) la cellulose et que deux espèces métabolisent (dégradent) l'hémi-cellulose. Dans les cultures inoculées par Tetracladium marchalianum, la libération de fines particules coïncide avec une augmentation de la biomasse fongique (ATP) et de l'activité des enzymes qui, dans le surnageant, dégradent la carboxyméthylcellulose, le xylane et l'acide polygalacturonique. L'activité de macération augmente avec le pH, ce qui semble indiquer que la trans-éliminase de la pectine est impliquée...","DOI":"10.1139/b80-126","ISSN":"0008-4026","journalAbbreviation":"Can. J. Bot.","author":[{"family":"Suberkropp","given":"Keller"},{"family":"Klug","given":"M. J."}],"issued":{"date-parts":[["1980",5,1]]}}}],"schema":"https://github.com/citation-style-language/schema/raw/master/csl-citation.json"} </w:instrText>
      </w:r>
      <w:r w:rsidR="00D03DCF">
        <w:rPr>
          <w:rFonts w:ascii="Times New Roman" w:hAnsi="Times New Roman" w:cs="Times New Roman"/>
        </w:rPr>
        <w:fldChar w:fldCharType="separate"/>
      </w:r>
      <w:r w:rsidR="00D03DCF" w:rsidRPr="00C70BDB">
        <w:rPr>
          <w:rFonts w:ascii="Times New Roman" w:hAnsi="Times New Roman" w:cs="Times New Roman"/>
        </w:rPr>
        <w:t>(</w:t>
      </w:r>
      <w:proofErr w:type="spellStart"/>
      <w:r w:rsidR="00D03DCF" w:rsidRPr="00C70BDB">
        <w:rPr>
          <w:rFonts w:ascii="Times New Roman" w:hAnsi="Times New Roman" w:cs="Times New Roman"/>
        </w:rPr>
        <w:t>Suberkropp</w:t>
      </w:r>
      <w:proofErr w:type="spellEnd"/>
      <w:r w:rsidR="00D03DCF" w:rsidRPr="00C70BDB">
        <w:rPr>
          <w:rFonts w:ascii="Times New Roman" w:hAnsi="Times New Roman" w:cs="Times New Roman"/>
        </w:rPr>
        <w:t xml:space="preserve"> and Klug 1980)</w:t>
      </w:r>
      <w:r w:rsidR="00D03DCF">
        <w:rPr>
          <w:rFonts w:ascii="Times New Roman" w:hAnsi="Times New Roman" w:cs="Times New Roman"/>
        </w:rPr>
        <w:fldChar w:fldCharType="end"/>
      </w:r>
      <w:r w:rsidR="00D03DCF">
        <w:rPr>
          <w:rFonts w:ascii="Times New Roman" w:hAnsi="Times New Roman" w:cs="Times New Roman"/>
        </w:rPr>
        <w:t xml:space="preserve">.  </w:t>
      </w:r>
      <w:r w:rsidR="002B6F18" w:rsidRPr="002B6F18">
        <w:rPr>
          <w:rFonts w:ascii="Times New Roman" w:hAnsi="Times New Roman" w:cs="Times New Roman"/>
        </w:rPr>
        <w:t>Occasionally small fish can</w:t>
      </w:r>
      <w:r w:rsidR="00A36035">
        <w:rPr>
          <w:rFonts w:ascii="Times New Roman" w:hAnsi="Times New Roman" w:cs="Times New Roman"/>
        </w:rPr>
        <w:t xml:space="preserve"> </w:t>
      </w:r>
      <w:r w:rsidR="002B6F18" w:rsidRPr="002B6F18">
        <w:rPr>
          <w:rFonts w:ascii="Times New Roman" w:hAnsi="Times New Roman" w:cs="Times New Roman"/>
        </w:rPr>
        <w:t xml:space="preserve">be seen darting around and jostling for positions within the current, seeking the best position to feed on small insects </w:t>
      </w:r>
      <w:ins w:id="11" w:author="Clay Arango" w:date="2019-04-15T13:34:00Z">
        <w:r w:rsidR="00761AE0">
          <w:rPr>
            <w:rFonts w:ascii="Times New Roman" w:hAnsi="Times New Roman" w:cs="Times New Roman"/>
          </w:rPr>
          <w:t xml:space="preserve">or other food particles </w:t>
        </w:r>
      </w:ins>
      <w:del w:id="12" w:author="Clay Arango" w:date="2019-04-15T13:33:00Z">
        <w:r w:rsidR="002B6F18" w:rsidRPr="002B6F18" w:rsidDel="00761AE0">
          <w:rPr>
            <w:rFonts w:ascii="Times New Roman" w:hAnsi="Times New Roman" w:cs="Times New Roman"/>
          </w:rPr>
          <w:delText xml:space="preserve">and other morsels that are unlucky enough to be caught </w:delText>
        </w:r>
      </w:del>
      <w:r w:rsidR="002B6F18" w:rsidRPr="002B6F18">
        <w:rPr>
          <w:rFonts w:ascii="Times New Roman" w:hAnsi="Times New Roman" w:cs="Times New Roman"/>
        </w:rPr>
        <w:t xml:space="preserve">drifting downstream </w:t>
      </w:r>
      <w:r w:rsidR="00D03DCF">
        <w:rPr>
          <w:rFonts w:ascii="Times New Roman" w:hAnsi="Times New Roman" w:cs="Times New Roman"/>
        </w:rPr>
        <w:fldChar w:fldCharType="begin"/>
      </w:r>
      <w:r w:rsidR="00D03DCF">
        <w:rPr>
          <w:rFonts w:ascii="Times New Roman" w:hAnsi="Times New Roman" w:cs="Times New Roman"/>
        </w:rPr>
        <w:instrText xml:space="preserve"> ADDIN ZOTERO_ITEM CSL_CITATION {"citationID":"Ywdqm1Yz","properties":{"formattedCitation":"(Hughes 1992)","plainCitation":"(Hughes 1992)","noteIndex":0},"citationItems":[{"id":96,"uris":["http://zotero.org/users/local/WH62bQVK/items/8K52FXVP"],"uri":["http://zotero.org/users/local/WH62bQVK/items/8K52FXVP"],"itemData":{"id":96,"type":"article-journal","title":"Ranking of Feeding Positions by Drift-Feeding Arctic Grayling (Thymallus arcticus) in Dominance Hierarchies","container-title":"Canadian Journal of Fisheries and Aquatic Sciences","page":"1994-1998","volume":"49","issue":"10","source":"nrcresearchpress.com (Atypon)","abstract":"Field experiments in the pools of a mountain stream demonstrate that Arctic grayling (Thymallus arcticus) rank feeding positions according to desirability and that competition sorts fish so that the dominance rank of each individual matches the rank desirability of its position. Groups containing the same number of fish always occupied the same set of positions, and positions were added (in reverse order of desirability) as group size was increased; these results show that fish ranked positions. There was an almost perfect correlation between the dominance rank (measured as fish length) of each fish and the rank desirability of its position, suggesting that competition sorts fish among positions. This conclusion was strengthened by the results of sequential removal experiments in which the dominant fish was removed at the end of each day. After each removal the remaining fish almost always moved into the positions previously occupied by fish immediately above them in the dominance hierarchy.","DOI":"10.1139/f92-222","ISSN":"0706-652X","journalAbbreviation":"Can. J. Fish. Aquat. Sci.","author":[{"family":"Hughes","given":"Nicholas F."}],"issued":{"date-parts":[["1992",10,1]]}}}],"schema":"https://github.com/citation-style-language/schema/raw/master/csl-citation.json"} </w:instrText>
      </w:r>
      <w:r w:rsidR="00D03DCF">
        <w:rPr>
          <w:rFonts w:ascii="Times New Roman" w:hAnsi="Times New Roman" w:cs="Times New Roman"/>
        </w:rPr>
        <w:fldChar w:fldCharType="separate"/>
      </w:r>
      <w:r w:rsidR="00D03DCF" w:rsidRPr="00C70BDB">
        <w:rPr>
          <w:rFonts w:ascii="Times New Roman" w:hAnsi="Times New Roman" w:cs="Times New Roman"/>
        </w:rPr>
        <w:t>(Hughes 1992)</w:t>
      </w:r>
      <w:r w:rsidR="00D03DCF">
        <w:rPr>
          <w:rFonts w:ascii="Times New Roman" w:hAnsi="Times New Roman" w:cs="Times New Roman"/>
        </w:rPr>
        <w:fldChar w:fldCharType="end"/>
      </w:r>
      <w:r w:rsidR="002B6F18" w:rsidRPr="002B6F18">
        <w:rPr>
          <w:rFonts w:ascii="Times New Roman" w:hAnsi="Times New Roman" w:cs="Times New Roman"/>
        </w:rPr>
        <w:t>.</w:t>
      </w:r>
    </w:p>
    <w:p w14:paraId="0097AB57" w14:textId="2D96F45A" w:rsidR="00E429DC" w:rsidRDefault="00A36035" w:rsidP="004F0AF4">
      <w:pPr>
        <w:spacing w:line="480" w:lineRule="auto"/>
        <w:ind w:firstLine="720"/>
        <w:rPr>
          <w:rFonts w:ascii="Times New Roman" w:hAnsi="Times New Roman" w:cs="Times New Roman"/>
        </w:rPr>
      </w:pPr>
      <w:commentRangeStart w:id="13"/>
      <w:r w:rsidRPr="002B6F18">
        <w:rPr>
          <w:rFonts w:ascii="Times New Roman" w:hAnsi="Times New Roman" w:cs="Times New Roman"/>
        </w:rPr>
        <w:t>A succinct definition for headwater streams has not been completely agreed on although they are broadly understood as less than 3 m wide</w:t>
      </w:r>
      <w:del w:id="14" w:author="Clay Arango" w:date="2019-04-15T13:34:00Z">
        <w:r w:rsidRPr="002B6F18" w:rsidDel="00761AE0">
          <w:rPr>
            <w:rFonts w:ascii="Times New Roman" w:hAnsi="Times New Roman" w:cs="Times New Roman"/>
          </w:rPr>
          <w:delText>,</w:delText>
        </w:r>
      </w:del>
      <w:r w:rsidRPr="002B6F18">
        <w:rPr>
          <w:rFonts w:ascii="Times New Roman" w:hAnsi="Times New Roman" w:cs="Times New Roman"/>
        </w:rPr>
        <w:t xml:space="preserve"> </w:t>
      </w:r>
      <w:del w:id="15" w:author="Clay Arango" w:date="2019-04-15T13:37:00Z">
        <w:r w:rsidRPr="002B6F18" w:rsidDel="00761AE0">
          <w:rPr>
            <w:rFonts w:ascii="Times New Roman" w:hAnsi="Times New Roman" w:cs="Times New Roman"/>
          </w:rPr>
          <w:delText>and have</w:delText>
        </w:r>
      </w:del>
      <w:ins w:id="16" w:author="Clay Arango" w:date="2019-04-15T13:37:00Z">
        <w:r w:rsidR="00761AE0">
          <w:rPr>
            <w:rFonts w:ascii="Times New Roman" w:hAnsi="Times New Roman" w:cs="Times New Roman"/>
          </w:rPr>
          <w:t xml:space="preserve">with </w:t>
        </w:r>
      </w:ins>
      <w:del w:id="17" w:author="Clay Arango" w:date="2019-04-15T13:37:00Z">
        <w:r w:rsidRPr="002B6F18" w:rsidDel="00761AE0">
          <w:rPr>
            <w:rFonts w:ascii="Times New Roman" w:hAnsi="Times New Roman" w:cs="Times New Roman"/>
          </w:rPr>
          <w:delText xml:space="preserve"> </w:delText>
        </w:r>
      </w:del>
      <w:r w:rsidRPr="002B6F18">
        <w:rPr>
          <w:rFonts w:ascii="Times New Roman" w:hAnsi="Times New Roman" w:cs="Times New Roman"/>
        </w:rPr>
        <w:t xml:space="preserve">an average discharge of less than </w:t>
      </w:r>
      <w:commentRangeStart w:id="18"/>
      <w:r w:rsidRPr="002B6F18">
        <w:rPr>
          <w:rFonts w:ascii="Times New Roman" w:hAnsi="Times New Roman" w:cs="Times New Roman"/>
        </w:rPr>
        <w:t>57 L s</w:t>
      </w:r>
      <w:commentRangeEnd w:id="18"/>
      <w:r w:rsidR="00761AE0">
        <w:rPr>
          <w:rStyle w:val="CommentReference"/>
        </w:rPr>
        <w:commentReference w:id="18"/>
      </w:r>
      <w:r w:rsidRPr="002B6F18">
        <w:rPr>
          <w:rFonts w:ascii="Times New Roman" w:hAnsi="Times New Roman" w:cs="Times New Roman"/>
          <w:vertAlign w:val="superscript"/>
        </w:rPr>
        <w:t>-1</w:t>
      </w:r>
      <w:r>
        <w:rPr>
          <w:rFonts w:ascii="Times New Roman" w:hAnsi="Times New Roman" w:cs="Times New Roman"/>
        </w:rPr>
        <w:t xml:space="preserve">.  </w:t>
      </w:r>
      <w:ins w:id="19" w:author="Clay Arango" w:date="2019-04-15T13:35:00Z">
        <w:r w:rsidR="00761AE0">
          <w:rPr>
            <w:rFonts w:ascii="Times New Roman" w:hAnsi="Times New Roman" w:cs="Times New Roman"/>
          </w:rPr>
          <w:t>Using the Strahler stream o</w:t>
        </w:r>
      </w:ins>
      <w:ins w:id="20" w:author="Clay Arango" w:date="2019-04-15T13:36:00Z">
        <w:r w:rsidR="00761AE0">
          <w:rPr>
            <w:rFonts w:ascii="Times New Roman" w:hAnsi="Times New Roman" w:cs="Times New Roman"/>
          </w:rPr>
          <w:t xml:space="preserve">rder system, </w:t>
        </w:r>
      </w:ins>
      <w:del w:id="21" w:author="Clay Arango" w:date="2019-04-15T13:36:00Z">
        <w:r w:rsidDel="00761AE0">
          <w:rPr>
            <w:rFonts w:ascii="Times New Roman" w:hAnsi="Times New Roman" w:cs="Times New Roman"/>
          </w:rPr>
          <w:delText xml:space="preserve">They </w:delText>
        </w:r>
      </w:del>
      <w:ins w:id="22" w:author="Clay Arango" w:date="2019-04-15T13:36:00Z">
        <w:r w:rsidR="00761AE0">
          <w:rPr>
            <w:rFonts w:ascii="Times New Roman" w:hAnsi="Times New Roman" w:cs="Times New Roman"/>
          </w:rPr>
          <w:t xml:space="preserve">they </w:t>
        </w:r>
      </w:ins>
      <w:r>
        <w:rPr>
          <w:rFonts w:ascii="Times New Roman" w:hAnsi="Times New Roman" w:cs="Times New Roman"/>
        </w:rPr>
        <w:t xml:space="preserve">are </w:t>
      </w:r>
      <w:del w:id="23" w:author="Clay Arango" w:date="2019-04-15T13:36:00Z">
        <w:r w:rsidDel="00761AE0">
          <w:rPr>
            <w:rFonts w:ascii="Times New Roman" w:hAnsi="Times New Roman" w:cs="Times New Roman"/>
          </w:rPr>
          <w:delText xml:space="preserve">low </w:delText>
        </w:r>
      </w:del>
      <w:ins w:id="24" w:author="Clay Arango" w:date="2019-04-15T13:36:00Z">
        <w:r w:rsidR="00761AE0">
          <w:rPr>
            <w:rFonts w:ascii="Times New Roman" w:hAnsi="Times New Roman" w:cs="Times New Roman"/>
          </w:rPr>
          <w:t xml:space="preserve">considered first </w:t>
        </w:r>
      </w:ins>
      <w:r w:rsidRPr="002B6F18">
        <w:rPr>
          <w:rFonts w:ascii="Times New Roman" w:hAnsi="Times New Roman" w:cs="Times New Roman"/>
        </w:rPr>
        <w:t>order (</w:t>
      </w:r>
      <w:r>
        <w:rPr>
          <w:rFonts w:ascii="Times New Roman" w:hAnsi="Times New Roman" w:cs="Times New Roman"/>
        </w:rPr>
        <w:t xml:space="preserve">i.e., </w:t>
      </w:r>
      <w:commentRangeStart w:id="25"/>
      <w:r>
        <w:rPr>
          <w:rFonts w:ascii="Times New Roman" w:hAnsi="Times New Roman" w:cs="Times New Roman"/>
        </w:rPr>
        <w:t>a stream not created from the joining of many other streams</w:t>
      </w:r>
      <w:commentRangeEnd w:id="25"/>
      <w:r w:rsidR="00761AE0">
        <w:rPr>
          <w:rStyle w:val="CommentReference"/>
        </w:rPr>
        <w:commentReference w:id="25"/>
      </w:r>
      <w:r w:rsidRPr="002B6F18">
        <w:rPr>
          <w:rFonts w:ascii="Times New Roman" w:hAnsi="Times New Roman" w:cs="Times New Roman"/>
        </w:rPr>
        <w:t xml:space="preserve">) and drain a catchment of less than 100 ha </w:t>
      </w:r>
      <w:r>
        <w:rPr>
          <w:rFonts w:ascii="Times New Roman" w:hAnsi="Times New Roman" w:cs="Times New Roman"/>
        </w:rPr>
        <w:fldChar w:fldCharType="begin"/>
      </w:r>
      <w:r>
        <w:rPr>
          <w:rFonts w:ascii="Times New Roman" w:hAnsi="Times New Roman" w:cs="Times New Roman"/>
        </w:rPr>
        <w:instrText xml:space="preserve"> ADDIN ZOTERO_ITEM CSL_CITATION {"citationID":"cIPLFAmY","properties":{"formattedCitation":"(Richardson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Pr>
          <w:rFonts w:ascii="Times New Roman" w:hAnsi="Times New Roman" w:cs="Times New Roman"/>
        </w:rPr>
        <w:fldChar w:fldCharType="separate"/>
      </w:r>
      <w:r w:rsidRPr="00AB790E">
        <w:rPr>
          <w:rFonts w:ascii="Times New Roman" w:hAnsi="Times New Roman" w:cs="Times New Roman"/>
        </w:rPr>
        <w:t>(Richardson and Danehy 2007)</w:t>
      </w:r>
      <w:r>
        <w:rPr>
          <w:rFonts w:ascii="Times New Roman" w:hAnsi="Times New Roman" w:cs="Times New Roman"/>
        </w:rPr>
        <w:fldChar w:fldCharType="end"/>
      </w:r>
      <w:r>
        <w:rPr>
          <w:rFonts w:ascii="Times New Roman" w:hAnsi="Times New Roman" w:cs="Times New Roman"/>
        </w:rPr>
        <w:t xml:space="preserve">.  </w:t>
      </w:r>
      <w:commentRangeEnd w:id="13"/>
      <w:r>
        <w:rPr>
          <w:rStyle w:val="CommentReference"/>
        </w:rPr>
        <w:commentReference w:id="13"/>
      </w:r>
      <w:ins w:id="26" w:author="Clay Arango" w:date="2019-04-15T13:42:00Z">
        <w:r w:rsidR="00C72093" w:rsidRPr="00C72093">
          <w:rPr>
            <w:rFonts w:ascii="Times New Roman" w:hAnsi="Times New Roman" w:cs="Times New Roman"/>
          </w:rPr>
          <w:t xml:space="preserve"> </w:t>
        </w:r>
      </w:ins>
      <w:moveToRangeStart w:id="27" w:author="Clay Arango" w:date="2019-04-15T13:42:00Z" w:name="move6228152"/>
      <w:moveTo w:id="28" w:author="Clay Arango" w:date="2019-04-15T13:42:00Z">
        <w:r w:rsidR="00C72093">
          <w:rPr>
            <w:rFonts w:ascii="Times New Roman" w:hAnsi="Times New Roman" w:cs="Times New Roman"/>
          </w:rPr>
          <w:t xml:space="preserve">As </w:t>
        </w:r>
        <w:r w:rsidR="00C72093" w:rsidRPr="002B6F18">
          <w:rPr>
            <w:rFonts w:ascii="Times New Roman" w:hAnsi="Times New Roman" w:cs="Times New Roman"/>
          </w:rPr>
          <w:t>individual</w:t>
        </w:r>
        <w:r w:rsidR="00C72093">
          <w:rPr>
            <w:rFonts w:ascii="Times New Roman" w:hAnsi="Times New Roman" w:cs="Times New Roman"/>
          </w:rPr>
          <w:t>s,</w:t>
        </w:r>
        <w:r w:rsidR="00C72093" w:rsidRPr="002B6F18">
          <w:rPr>
            <w:rFonts w:ascii="Times New Roman" w:hAnsi="Times New Roman" w:cs="Times New Roman"/>
          </w:rPr>
          <w:t xml:space="preserve"> </w:t>
        </w:r>
        <w:r w:rsidR="00C72093">
          <w:rPr>
            <w:rFonts w:ascii="Times New Roman" w:hAnsi="Times New Roman" w:cs="Times New Roman"/>
          </w:rPr>
          <w:t xml:space="preserve">headwater </w:t>
        </w:r>
        <w:r w:rsidR="00C72093" w:rsidRPr="002B6F18">
          <w:rPr>
            <w:rFonts w:ascii="Times New Roman" w:hAnsi="Times New Roman" w:cs="Times New Roman"/>
          </w:rPr>
          <w:t xml:space="preserve">streams </w:t>
        </w:r>
        <w:r w:rsidR="00C72093">
          <w:rPr>
            <w:rFonts w:ascii="Times New Roman" w:hAnsi="Times New Roman" w:cs="Times New Roman"/>
          </w:rPr>
          <w:t>are small and seem insignificant</w:t>
        </w:r>
        <w:r w:rsidR="00C72093" w:rsidRPr="002B6F18">
          <w:rPr>
            <w:rFonts w:ascii="Times New Roman" w:hAnsi="Times New Roman" w:cs="Times New Roman"/>
          </w:rPr>
          <w:t xml:space="preserve">, </w:t>
        </w:r>
        <w:r w:rsidR="00C72093">
          <w:rPr>
            <w:rFonts w:ascii="Times New Roman" w:hAnsi="Times New Roman" w:cs="Times New Roman"/>
          </w:rPr>
          <w:t>but collectively</w:t>
        </w:r>
        <w:r w:rsidR="00C72093" w:rsidRPr="002B6F18">
          <w:rPr>
            <w:rFonts w:ascii="Times New Roman" w:hAnsi="Times New Roman" w:cs="Times New Roman"/>
          </w:rPr>
          <w:t xml:space="preserve"> they </w:t>
        </w:r>
        <w:r w:rsidR="00C72093">
          <w:rPr>
            <w:rFonts w:ascii="Times New Roman" w:hAnsi="Times New Roman" w:cs="Times New Roman"/>
          </w:rPr>
          <w:t xml:space="preserve">constitute </w:t>
        </w:r>
        <w:r w:rsidR="00C72093" w:rsidRPr="002B6F18">
          <w:rPr>
            <w:rFonts w:ascii="Times New Roman" w:hAnsi="Times New Roman" w:cs="Times New Roman"/>
          </w:rPr>
          <w:t xml:space="preserve">almost 80% of </w:t>
        </w:r>
        <w:r w:rsidR="00C72093">
          <w:rPr>
            <w:rFonts w:ascii="Times New Roman" w:hAnsi="Times New Roman" w:cs="Times New Roman"/>
          </w:rPr>
          <w:t>a drainage network’s</w:t>
        </w:r>
        <w:r w:rsidR="00C72093" w:rsidRPr="002B6F18">
          <w:rPr>
            <w:rFonts w:ascii="Times New Roman" w:hAnsi="Times New Roman" w:cs="Times New Roman"/>
          </w:rPr>
          <w:t xml:space="preserve"> total </w:t>
        </w:r>
        <w:r w:rsidR="00C72093">
          <w:rPr>
            <w:rFonts w:ascii="Times New Roman" w:hAnsi="Times New Roman" w:cs="Times New Roman"/>
          </w:rPr>
          <w:t xml:space="preserve">stream </w:t>
        </w:r>
        <w:r w:rsidR="00C72093" w:rsidRPr="002B6F18">
          <w:rPr>
            <w:rFonts w:ascii="Times New Roman" w:hAnsi="Times New Roman" w:cs="Times New Roman"/>
          </w:rPr>
          <w:t xml:space="preserve">length and </w:t>
        </w:r>
        <w:r w:rsidR="00C72093">
          <w:rPr>
            <w:rFonts w:ascii="Times New Roman" w:hAnsi="Times New Roman" w:cs="Times New Roman"/>
          </w:rPr>
          <w:t xml:space="preserve">drain </w:t>
        </w:r>
        <w:r w:rsidR="00C72093" w:rsidRPr="002B6F18">
          <w:rPr>
            <w:rFonts w:ascii="Times New Roman" w:hAnsi="Times New Roman" w:cs="Times New Roman"/>
          </w:rPr>
          <w:t xml:space="preserve">more than </w:t>
        </w:r>
        <w:r w:rsidR="00C72093" w:rsidRPr="002B6F18">
          <w:rPr>
            <w:rFonts w:ascii="Times New Roman" w:hAnsi="Times New Roman" w:cs="Times New Roman"/>
          </w:rPr>
          <w:lastRenderedPageBreak/>
          <w:t>70% of the land surface</w:t>
        </w:r>
        <w:r w:rsidR="00C72093">
          <w:rPr>
            <w:rFonts w:ascii="Times New Roman" w:hAnsi="Times New Roman" w:cs="Times New Roman"/>
          </w:rPr>
          <w:t xml:space="preserve"> </w:t>
        </w:r>
        <w:r w:rsidR="00C72093">
          <w:rPr>
            <w:rFonts w:ascii="Times New Roman" w:hAnsi="Times New Roman" w:cs="Times New Roman"/>
          </w:rPr>
          <w:fldChar w:fldCharType="begin"/>
        </w:r>
        <w:r w:rsidR="00C72093">
          <w:rPr>
            <w:rFonts w:ascii="Times New Roman" w:hAnsi="Times New Roman" w:cs="Times New Roman"/>
          </w:rPr>
          <w:instrText xml:space="preserve"> ADDIN ZOTERO_ITEM CSL_CITATION {"citationID":"mLgkFDOh","properties":{"formattedCitation":"(Colvin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00C72093">
          <w:rPr>
            <w:rFonts w:ascii="Times New Roman" w:hAnsi="Times New Roman" w:cs="Times New Roman"/>
          </w:rPr>
          <w:fldChar w:fldCharType="separate"/>
        </w:r>
        <w:r w:rsidR="00C72093" w:rsidRPr="00897086">
          <w:rPr>
            <w:rFonts w:ascii="Times New Roman" w:hAnsi="Times New Roman" w:cs="Times New Roman"/>
          </w:rPr>
          <w:t>(Colvin et al. 2019)</w:t>
        </w:r>
        <w:r w:rsidR="00C72093">
          <w:rPr>
            <w:rFonts w:ascii="Times New Roman" w:hAnsi="Times New Roman" w:cs="Times New Roman"/>
          </w:rPr>
          <w:fldChar w:fldCharType="end"/>
        </w:r>
        <w:r w:rsidR="00C72093">
          <w:rPr>
            <w:rFonts w:ascii="Times New Roman" w:hAnsi="Times New Roman" w:cs="Times New Roman"/>
          </w:rPr>
          <w:t xml:space="preserve">.  </w:t>
        </w:r>
        <w:moveToRangeStart w:id="29" w:author="Clay Arango" w:date="2019-04-15T13:42:00Z" w:name="move6228164"/>
        <w:moveToRangeEnd w:id="27"/>
        <w:r w:rsidR="00C72093">
          <w:rPr>
            <w:rFonts w:ascii="Times New Roman" w:hAnsi="Times New Roman" w:cs="Times New Roman"/>
          </w:rPr>
          <w:t xml:space="preserve">This leads to a substantial amount of </w:t>
        </w:r>
      </w:moveTo>
      <w:ins w:id="30" w:author="Clay Arango" w:date="2019-04-15T13:42:00Z">
        <w:r w:rsidR="00C72093">
          <w:rPr>
            <w:rFonts w:ascii="Times New Roman" w:hAnsi="Times New Roman" w:cs="Times New Roman"/>
          </w:rPr>
          <w:t xml:space="preserve">organic? </w:t>
        </w:r>
      </w:ins>
      <w:proofErr w:type="gramStart"/>
      <w:moveTo w:id="31" w:author="Clay Arango" w:date="2019-04-15T13:42:00Z">
        <w:r w:rsidR="00C72093">
          <w:rPr>
            <w:rFonts w:ascii="Times New Roman" w:hAnsi="Times New Roman" w:cs="Times New Roman"/>
          </w:rPr>
          <w:t>material</w:t>
        </w:r>
        <w:proofErr w:type="gramEnd"/>
        <w:r w:rsidR="00C72093">
          <w:rPr>
            <w:rFonts w:ascii="Times New Roman" w:hAnsi="Times New Roman" w:cs="Times New Roman"/>
          </w:rPr>
          <w:t xml:space="preserve"> </w:t>
        </w:r>
        <w:r w:rsidR="00C72093" w:rsidRPr="002B6F18">
          <w:rPr>
            <w:rFonts w:ascii="Times New Roman" w:hAnsi="Times New Roman" w:cs="Times New Roman"/>
          </w:rPr>
          <w:t>enter</w:t>
        </w:r>
        <w:r w:rsidR="00C72093">
          <w:rPr>
            <w:rFonts w:ascii="Times New Roman" w:hAnsi="Times New Roman" w:cs="Times New Roman"/>
          </w:rPr>
          <w:t>ing</w:t>
        </w:r>
        <w:r w:rsidR="00C72093" w:rsidRPr="002B6F18">
          <w:rPr>
            <w:rFonts w:ascii="Times New Roman" w:hAnsi="Times New Roman" w:cs="Times New Roman"/>
          </w:rPr>
          <w:t xml:space="preserve"> these </w:t>
        </w:r>
        <w:r w:rsidR="00C72093">
          <w:rPr>
            <w:rFonts w:ascii="Times New Roman" w:hAnsi="Times New Roman" w:cs="Times New Roman"/>
          </w:rPr>
          <w:t>streams from the nearby landscape</w:t>
        </w:r>
      </w:moveTo>
      <w:ins w:id="32" w:author="Clay Arango" w:date="2019-04-15T13:42:00Z">
        <w:r w:rsidR="00C72093">
          <w:rPr>
            <w:rFonts w:ascii="Times New Roman" w:hAnsi="Times New Roman" w:cs="Times New Roman"/>
          </w:rPr>
          <w:t xml:space="preserve"> to fuel biological activity, making </w:t>
        </w:r>
      </w:ins>
      <w:ins w:id="33" w:author="Clay Arango" w:date="2019-04-15T13:43:00Z">
        <w:r w:rsidR="00C72093">
          <w:rPr>
            <w:rFonts w:ascii="Times New Roman" w:hAnsi="Times New Roman" w:cs="Times New Roman"/>
          </w:rPr>
          <w:t>headwaters sites of energy input (</w:t>
        </w:r>
        <w:proofErr w:type="spellStart"/>
        <w:r w:rsidR="00C72093">
          <w:rPr>
            <w:rFonts w:ascii="Times New Roman" w:hAnsi="Times New Roman" w:cs="Times New Roman"/>
          </w:rPr>
          <w:t>Vannote</w:t>
        </w:r>
        <w:proofErr w:type="spellEnd"/>
        <w:r w:rsidR="00C72093">
          <w:rPr>
            <w:rFonts w:ascii="Times New Roman" w:hAnsi="Times New Roman" w:cs="Times New Roman"/>
          </w:rPr>
          <w:t xml:space="preserve"> et al. 1980)</w:t>
        </w:r>
      </w:ins>
      <w:moveTo w:id="34" w:author="Clay Arango" w:date="2019-04-15T13:42:00Z">
        <w:r w:rsidR="00C72093">
          <w:rPr>
            <w:rFonts w:ascii="Times New Roman" w:hAnsi="Times New Roman" w:cs="Times New Roman"/>
          </w:rPr>
          <w:t xml:space="preserve">.  </w:t>
        </w:r>
      </w:moveTo>
      <w:moveToRangeEnd w:id="29"/>
      <w:r w:rsidR="002B6F18" w:rsidRPr="002B6F18">
        <w:rPr>
          <w:rFonts w:ascii="Times New Roman" w:hAnsi="Times New Roman" w:cs="Times New Roman"/>
        </w:rPr>
        <w:t xml:space="preserve">Headwaters </w:t>
      </w:r>
      <w:del w:id="35" w:author="Clay Arango" w:date="2019-04-15T13:43:00Z">
        <w:r w:rsidR="002B6F18" w:rsidRPr="002B6F18" w:rsidDel="00C72093">
          <w:rPr>
            <w:rFonts w:ascii="Times New Roman" w:hAnsi="Times New Roman" w:cs="Times New Roman"/>
          </w:rPr>
          <w:delText xml:space="preserve">are </w:delText>
        </w:r>
      </w:del>
      <w:ins w:id="36" w:author="Clay Arango" w:date="2019-04-15T13:43:00Z">
        <w:r w:rsidR="00C72093">
          <w:rPr>
            <w:rFonts w:ascii="Times New Roman" w:hAnsi="Times New Roman" w:cs="Times New Roman"/>
          </w:rPr>
          <w:t>also</w:t>
        </w:r>
        <w:r w:rsidR="00C72093" w:rsidRPr="002B6F18">
          <w:rPr>
            <w:rFonts w:ascii="Times New Roman" w:hAnsi="Times New Roman" w:cs="Times New Roman"/>
          </w:rPr>
          <w:t xml:space="preserve"> </w:t>
        </w:r>
      </w:ins>
      <w:del w:id="37" w:author="Clay Arango" w:date="2019-04-15T13:43:00Z">
        <w:r w:rsidR="002B6F18" w:rsidRPr="002B6F18" w:rsidDel="00C72093">
          <w:rPr>
            <w:rFonts w:ascii="Times New Roman" w:hAnsi="Times New Roman" w:cs="Times New Roman"/>
          </w:rPr>
          <w:delText xml:space="preserve">vital components of </w:delText>
        </w:r>
        <w:r w:rsidR="005A1765" w:rsidDel="00C72093">
          <w:rPr>
            <w:rFonts w:ascii="Times New Roman" w:hAnsi="Times New Roman" w:cs="Times New Roman"/>
          </w:rPr>
          <w:delText xml:space="preserve">a </w:delText>
        </w:r>
        <w:r w:rsidR="002B6F18" w:rsidRPr="002B6F18" w:rsidDel="00C72093">
          <w:rPr>
            <w:rFonts w:ascii="Times New Roman" w:hAnsi="Times New Roman" w:cs="Times New Roman"/>
          </w:rPr>
          <w:delText xml:space="preserve">stream network </w:delText>
        </w:r>
        <w:r w:rsidR="005A1765" w:rsidDel="00C72093">
          <w:rPr>
            <w:rFonts w:ascii="Times New Roman" w:hAnsi="Times New Roman" w:cs="Times New Roman"/>
          </w:rPr>
          <w:delText xml:space="preserve">because they </w:delText>
        </w:r>
      </w:del>
      <w:commentRangeStart w:id="38"/>
      <w:r w:rsidR="002B6F18" w:rsidRPr="002B6F18">
        <w:rPr>
          <w:rFonts w:ascii="Times New Roman" w:hAnsi="Times New Roman" w:cs="Times New Roman"/>
        </w:rPr>
        <w:t xml:space="preserve">contribute substantially to </w:t>
      </w:r>
      <w:del w:id="39" w:author="Clay Arango" w:date="2019-04-15T13:44:00Z">
        <w:r w:rsidR="002B6F18" w:rsidRPr="002B6F18" w:rsidDel="00C72093">
          <w:rPr>
            <w:rFonts w:ascii="Times New Roman" w:hAnsi="Times New Roman" w:cs="Times New Roman"/>
          </w:rPr>
          <w:delText xml:space="preserve">the </w:delText>
        </w:r>
      </w:del>
      <w:r w:rsidR="002B6F18" w:rsidRPr="002B6F18">
        <w:rPr>
          <w:rFonts w:ascii="Times New Roman" w:hAnsi="Times New Roman" w:cs="Times New Roman"/>
        </w:rPr>
        <w:t>water quality</w:t>
      </w:r>
      <w:ins w:id="40" w:author="Clay Arango" w:date="2019-04-15T13:40:00Z">
        <w:r w:rsidR="00C72093">
          <w:rPr>
            <w:rFonts w:ascii="Times New Roman" w:hAnsi="Times New Roman" w:cs="Times New Roman"/>
          </w:rPr>
          <w:t xml:space="preserve"> </w:t>
        </w:r>
      </w:ins>
      <w:ins w:id="41" w:author="Clay Arango" w:date="2019-04-15T13:44:00Z">
        <w:r w:rsidR="00C72093">
          <w:rPr>
            <w:rFonts w:ascii="Times New Roman" w:hAnsi="Times New Roman" w:cs="Times New Roman"/>
          </w:rPr>
          <w:t>in</w:t>
        </w:r>
      </w:ins>
      <w:del w:id="42" w:author="Clay Arango" w:date="2019-04-15T13:41:00Z">
        <w:r w:rsidR="002B6F18" w:rsidRPr="002B6F18" w:rsidDel="00C72093">
          <w:rPr>
            <w:rFonts w:ascii="Times New Roman" w:hAnsi="Times New Roman" w:cs="Times New Roman"/>
          </w:rPr>
          <w:delText xml:space="preserve"> </w:delText>
        </w:r>
        <w:commentRangeEnd w:id="38"/>
        <w:r w:rsidR="005A1765" w:rsidDel="00C72093">
          <w:rPr>
            <w:rStyle w:val="CommentReference"/>
          </w:rPr>
          <w:commentReference w:id="38"/>
        </w:r>
      </w:del>
      <w:del w:id="43" w:author="Clay Arango" w:date="2019-04-15T13:39:00Z">
        <w:r w:rsidR="002B6F18" w:rsidRPr="002B6F18" w:rsidDel="00761AE0">
          <w:rPr>
            <w:rFonts w:ascii="Times New Roman" w:hAnsi="Times New Roman" w:cs="Times New Roman"/>
          </w:rPr>
          <w:delText xml:space="preserve">and </w:delText>
        </w:r>
        <w:commentRangeStart w:id="44"/>
        <w:r w:rsidR="002B6F18" w:rsidRPr="002B6F18" w:rsidDel="00761AE0">
          <w:rPr>
            <w:rFonts w:ascii="Times New Roman" w:hAnsi="Times New Roman" w:cs="Times New Roman"/>
          </w:rPr>
          <w:delText>biodiversity</w:delText>
        </w:r>
      </w:del>
      <w:r w:rsidR="002B6F18" w:rsidRPr="002B6F18">
        <w:rPr>
          <w:rFonts w:ascii="Times New Roman" w:hAnsi="Times New Roman" w:cs="Times New Roman"/>
        </w:rPr>
        <w:t xml:space="preserve"> </w:t>
      </w:r>
      <w:del w:id="45" w:author="Clay Arango" w:date="2019-04-15T13:40:00Z">
        <w:r w:rsidR="002B6F18" w:rsidRPr="002B6F18" w:rsidDel="00C72093">
          <w:rPr>
            <w:rFonts w:ascii="Times New Roman" w:hAnsi="Times New Roman" w:cs="Times New Roman"/>
          </w:rPr>
          <w:delText xml:space="preserve">of </w:delText>
        </w:r>
      </w:del>
      <w:r w:rsidR="00EA6F85">
        <w:rPr>
          <w:rFonts w:ascii="Times New Roman" w:hAnsi="Times New Roman" w:cs="Times New Roman"/>
        </w:rPr>
        <w:t>downstream</w:t>
      </w:r>
      <w:r w:rsidR="002B6F18" w:rsidRPr="002B6F18">
        <w:rPr>
          <w:rFonts w:ascii="Times New Roman" w:hAnsi="Times New Roman" w:cs="Times New Roman"/>
        </w:rPr>
        <w:t xml:space="preserve"> </w:t>
      </w:r>
      <w:commentRangeEnd w:id="44"/>
      <w:r w:rsidR="00761AE0">
        <w:rPr>
          <w:rStyle w:val="CommentReference"/>
        </w:rPr>
        <w:commentReference w:id="44"/>
      </w:r>
      <w:r w:rsidR="002B6F18" w:rsidRPr="002B6F18">
        <w:rPr>
          <w:rFonts w:ascii="Times New Roman" w:hAnsi="Times New Roman" w:cs="Times New Roman"/>
        </w:rPr>
        <w:t xml:space="preserve">waterways </w:t>
      </w:r>
      <w:r w:rsidR="00D03DCF">
        <w:rPr>
          <w:rFonts w:ascii="Times New Roman" w:hAnsi="Times New Roman" w:cs="Times New Roman"/>
        </w:rPr>
        <w:fldChar w:fldCharType="begin"/>
      </w:r>
      <w:r w:rsidR="00D03DCF">
        <w:rPr>
          <w:rFonts w:ascii="Times New Roman" w:hAnsi="Times New Roman" w:cs="Times New Roman"/>
        </w:rPr>
        <w:instrText xml:space="preserve"> ADDIN ZOTERO_ITEM CSL_CITATION {"citationID":"5kUfVrPB","properties":{"formattedCitation":"(Alexander et al. 2007; Meyer et al. 2007)","plainCitation":"(Alexander et al. 2007; Meyer et al. 2007)","noteIndex":0},"citationItems":[{"id":47,"uris":["http://zotero.org/users/local/WH62bQVK/items/Z54BHXHU"],"uri":["http://zotero.org/users/local/WH62bQVK/items/Z54BHXHU"],"itemData":{"id":47,"type":"article-journal","title":"The Role of Headwater Streams in Downstream Water Quality","container-title":"JAWRA Journal of the American Water Resources Association","page":"41-59","volume":"43","issue":"1","source":"Wiley Online Library","abstract":"Abstract: Knowledge of headwater influences on the water-quality and flow conditions of downstream waters is essential to water-resource management at all governmental levels; this includes recent court decisions on the jurisdiction of the Federal Clean Water Act (CWA) over upland areas that contribute to larger downstream water bodies. We review current watershed research and use a water-quality model to investigate headwater influences on downstream receiving waters. Our evaluations demonstrate the intrinsic connections of headwaters to landscape processes and downstream waters through their influence on the supply, transport, and fate of water and solutes in watersheds. Hydrological processes in headwater catchments control the recharge of subsurface water stores, flow paths, and residence times of water throughout landscapes. The dynamic coupling of hydrological and biogeochemical processes in upland streams further controls the chemical form, timing, and longitudinal distances of solute transport to downstream waters. We apply the spatially explicit, mass-balance watershed model SPARROW to consider transport and transformations of water and nutrients throughout stream networks in the northeastern United States. We simulate fluxes of nitrogen, a primary nutrient that is a water-quality concern for acidification of streams and lakes and eutrophication of coastal waters, and refine the model structure to include literature observations of nitrogen removal in streams and lakes. We quantify nitrogen transport from headwaters to downstream navigable waters, where headwaters are defined within the model as first-order, perennial streams that include flow and nitrogen contributions from smaller, intermittent and ephemeral streams. We find that first-order headwaters contribute approximately 70% of the mean-annual water volume and 65% of the nitrogen flux in second-order streams. Their contributions to mean water volume and nitrogen flux decline only marginally to about 55% and 40% in fourth- and higher-order rivers that include navigable waters and their tributaries. These results underscore the profound influence that headwater areas have on shaping downstream water quantity and water quality. The results have relevance to water-resource management and regulatory decisions and potentially broaden understanding of the spatial extent of Federal CWA jurisdiction in U.S. waters.","DOI":"10.1111/j.1752-1688.2007.00005.x","ISSN":"1752-1688","language":"en","author":[{"family":"Alexander","given":"Richard B."},{"family":"Boyer","given":"Elizabeth W."},{"family":"Smith","given":"Richard A."},{"family":"Schwarz","given":"Gregory E."},{"family":"Moore","given":"Richard B."}],"issued":{"date-parts":[["2007"]]}}},{"id":90,"uris":["http://zotero.org/users/local/WH62bQVK/items/6HRPCY7B"],"uri":["http://zotero.org/users/local/WH62bQVK/items/6HRPCY7B"],"itemData":{"id":90,"type":"article-journal","title":"The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00D03DCF">
        <w:rPr>
          <w:rFonts w:ascii="Times New Roman" w:hAnsi="Times New Roman" w:cs="Times New Roman"/>
        </w:rPr>
        <w:fldChar w:fldCharType="separate"/>
      </w:r>
      <w:r w:rsidR="00D03DCF" w:rsidRPr="00C70BDB">
        <w:rPr>
          <w:rFonts w:ascii="Times New Roman" w:hAnsi="Times New Roman" w:cs="Times New Roman"/>
        </w:rPr>
        <w:t>(Alexander et al. 2007; Meyer et al. 2007)</w:t>
      </w:r>
      <w:r w:rsidR="00D03DCF">
        <w:rPr>
          <w:rFonts w:ascii="Times New Roman" w:hAnsi="Times New Roman" w:cs="Times New Roman"/>
        </w:rPr>
        <w:fldChar w:fldCharType="end"/>
      </w:r>
      <w:del w:id="46" w:author="Clay Arango" w:date="2019-04-15T13:44:00Z">
        <w:r w:rsidR="002B6F18" w:rsidRPr="002B6F18" w:rsidDel="00C72093">
          <w:rPr>
            <w:rFonts w:ascii="Times New Roman" w:hAnsi="Times New Roman" w:cs="Times New Roman"/>
          </w:rPr>
          <w:delText>.</w:delText>
        </w:r>
        <w:r w:rsidR="00E429DC" w:rsidDel="00C72093">
          <w:rPr>
            <w:rFonts w:ascii="Times New Roman" w:hAnsi="Times New Roman" w:cs="Times New Roman"/>
          </w:rPr>
          <w:delText xml:space="preserve">  </w:delText>
        </w:r>
      </w:del>
      <w:del w:id="47" w:author="Clay Arango" w:date="2019-04-15T13:39:00Z">
        <w:r w:rsidR="00B7716F" w:rsidDel="00C72093">
          <w:rPr>
            <w:rFonts w:ascii="Times New Roman" w:hAnsi="Times New Roman" w:cs="Times New Roman"/>
          </w:rPr>
          <w:delText>One way in which</w:delText>
        </w:r>
      </w:del>
      <w:ins w:id="48" w:author="Clay Arango" w:date="2019-04-15T13:39:00Z">
        <w:r w:rsidR="00C72093">
          <w:rPr>
            <w:rFonts w:ascii="Times New Roman" w:hAnsi="Times New Roman" w:cs="Times New Roman"/>
          </w:rPr>
          <w:t>For example</w:t>
        </w:r>
      </w:ins>
      <w:del w:id="49" w:author="Clay Arango" w:date="2019-04-15T13:43:00Z">
        <w:r w:rsidR="00B7716F" w:rsidDel="00C72093">
          <w:rPr>
            <w:rFonts w:ascii="Times New Roman" w:hAnsi="Times New Roman" w:cs="Times New Roman"/>
          </w:rPr>
          <w:delText xml:space="preserve"> headwaters are important </w:delText>
        </w:r>
        <w:r w:rsidDel="00C72093">
          <w:rPr>
            <w:rFonts w:ascii="Times New Roman" w:hAnsi="Times New Roman" w:cs="Times New Roman"/>
          </w:rPr>
          <w:delText>for downstream water quality</w:delText>
        </w:r>
        <w:r w:rsidR="00B7716F" w:rsidDel="00C72093">
          <w:rPr>
            <w:rFonts w:ascii="Times New Roman" w:hAnsi="Times New Roman" w:cs="Times New Roman"/>
          </w:rPr>
          <w:delText xml:space="preserve"> is as sites of </w:delText>
        </w:r>
        <w:r w:rsidDel="00C72093">
          <w:rPr>
            <w:rFonts w:ascii="Times New Roman" w:hAnsi="Times New Roman" w:cs="Times New Roman"/>
          </w:rPr>
          <w:delText xml:space="preserve">large subsidy input and </w:delText>
        </w:r>
        <w:r w:rsidR="00B7716F" w:rsidDel="00C72093">
          <w:rPr>
            <w:rFonts w:ascii="Times New Roman" w:hAnsi="Times New Roman" w:cs="Times New Roman"/>
          </w:rPr>
          <w:delText>transformation</w:delText>
        </w:r>
      </w:del>
      <w:r w:rsidR="00B7716F">
        <w:rPr>
          <w:rFonts w:ascii="Times New Roman" w:hAnsi="Times New Roman" w:cs="Times New Roman"/>
        </w:rPr>
        <w:t xml:space="preserve">.  </w:t>
      </w:r>
      <w:moveFromRangeStart w:id="50" w:author="Clay Arango" w:date="2019-04-15T13:42:00Z" w:name="move6228152"/>
      <w:moveFrom w:id="51" w:author="Clay Arango" w:date="2019-04-15T13:42:00Z">
        <w:r w:rsidR="00014423" w:rsidDel="00C72093">
          <w:rPr>
            <w:rFonts w:ascii="Times New Roman" w:hAnsi="Times New Roman" w:cs="Times New Roman"/>
          </w:rPr>
          <w:t>A</w:t>
        </w:r>
        <w:r w:rsidR="005A1765" w:rsidDel="00C72093">
          <w:rPr>
            <w:rFonts w:ascii="Times New Roman" w:hAnsi="Times New Roman" w:cs="Times New Roman"/>
          </w:rPr>
          <w:t xml:space="preserve">s </w:t>
        </w:r>
        <w:r w:rsidR="005A1765" w:rsidRPr="002B6F18" w:rsidDel="00C72093">
          <w:rPr>
            <w:rFonts w:ascii="Times New Roman" w:hAnsi="Times New Roman" w:cs="Times New Roman"/>
          </w:rPr>
          <w:t>individual</w:t>
        </w:r>
        <w:r w:rsidR="005A1765" w:rsidDel="00C72093">
          <w:rPr>
            <w:rFonts w:ascii="Times New Roman" w:hAnsi="Times New Roman" w:cs="Times New Roman"/>
          </w:rPr>
          <w:t>s</w:t>
        </w:r>
        <w:r w:rsidR="00014423" w:rsidDel="00C72093">
          <w:rPr>
            <w:rFonts w:ascii="Times New Roman" w:hAnsi="Times New Roman" w:cs="Times New Roman"/>
          </w:rPr>
          <w:t>,</w:t>
        </w:r>
        <w:r w:rsidR="005A1765" w:rsidRPr="002B6F18" w:rsidDel="00C72093">
          <w:rPr>
            <w:rFonts w:ascii="Times New Roman" w:hAnsi="Times New Roman" w:cs="Times New Roman"/>
          </w:rPr>
          <w:t xml:space="preserve"> </w:t>
        </w:r>
        <w:r w:rsidR="005A1765" w:rsidDel="00C72093">
          <w:rPr>
            <w:rFonts w:ascii="Times New Roman" w:hAnsi="Times New Roman" w:cs="Times New Roman"/>
          </w:rPr>
          <w:t xml:space="preserve">headwater </w:t>
        </w:r>
        <w:r w:rsidR="00F36685" w:rsidRPr="002B6F18" w:rsidDel="00C72093">
          <w:rPr>
            <w:rFonts w:ascii="Times New Roman" w:hAnsi="Times New Roman" w:cs="Times New Roman"/>
          </w:rPr>
          <w:t xml:space="preserve">streams </w:t>
        </w:r>
        <w:r w:rsidR="005A1765" w:rsidDel="00C72093">
          <w:rPr>
            <w:rFonts w:ascii="Times New Roman" w:hAnsi="Times New Roman" w:cs="Times New Roman"/>
          </w:rPr>
          <w:t>are small and seem insignificant</w:t>
        </w:r>
        <w:r w:rsidR="00F36685" w:rsidRPr="002B6F18" w:rsidDel="00C72093">
          <w:rPr>
            <w:rFonts w:ascii="Times New Roman" w:hAnsi="Times New Roman" w:cs="Times New Roman"/>
          </w:rPr>
          <w:t xml:space="preserve">, </w:t>
        </w:r>
        <w:r w:rsidR="00014423" w:rsidDel="00C72093">
          <w:rPr>
            <w:rFonts w:ascii="Times New Roman" w:hAnsi="Times New Roman" w:cs="Times New Roman"/>
          </w:rPr>
          <w:t xml:space="preserve">but </w:t>
        </w:r>
        <w:r w:rsidR="005A1765" w:rsidDel="00C72093">
          <w:rPr>
            <w:rFonts w:ascii="Times New Roman" w:hAnsi="Times New Roman" w:cs="Times New Roman"/>
          </w:rPr>
          <w:t>collectively</w:t>
        </w:r>
        <w:r w:rsidR="00F36685" w:rsidRPr="002B6F18" w:rsidDel="00C72093">
          <w:rPr>
            <w:rFonts w:ascii="Times New Roman" w:hAnsi="Times New Roman" w:cs="Times New Roman"/>
          </w:rPr>
          <w:t xml:space="preserve"> they </w:t>
        </w:r>
        <w:r w:rsidR="005A1765" w:rsidDel="00C72093">
          <w:rPr>
            <w:rFonts w:ascii="Times New Roman" w:hAnsi="Times New Roman" w:cs="Times New Roman"/>
          </w:rPr>
          <w:t xml:space="preserve">constitute </w:t>
        </w:r>
        <w:r w:rsidR="00F36685" w:rsidRPr="002B6F18" w:rsidDel="00C72093">
          <w:rPr>
            <w:rFonts w:ascii="Times New Roman" w:hAnsi="Times New Roman" w:cs="Times New Roman"/>
          </w:rPr>
          <w:t xml:space="preserve">almost 80% of </w:t>
        </w:r>
        <w:r w:rsidR="005A1765" w:rsidDel="00C72093">
          <w:rPr>
            <w:rFonts w:ascii="Times New Roman" w:hAnsi="Times New Roman" w:cs="Times New Roman"/>
          </w:rPr>
          <w:t>a drainage network’s</w:t>
        </w:r>
        <w:r w:rsidR="005A1765" w:rsidRPr="002B6F18" w:rsidDel="00C72093">
          <w:rPr>
            <w:rFonts w:ascii="Times New Roman" w:hAnsi="Times New Roman" w:cs="Times New Roman"/>
          </w:rPr>
          <w:t xml:space="preserve"> </w:t>
        </w:r>
        <w:r w:rsidR="00F36685" w:rsidRPr="002B6F18" w:rsidDel="00C72093">
          <w:rPr>
            <w:rFonts w:ascii="Times New Roman" w:hAnsi="Times New Roman" w:cs="Times New Roman"/>
          </w:rPr>
          <w:t xml:space="preserve">total </w:t>
        </w:r>
        <w:r w:rsidR="005A1765" w:rsidDel="00C72093">
          <w:rPr>
            <w:rFonts w:ascii="Times New Roman" w:hAnsi="Times New Roman" w:cs="Times New Roman"/>
          </w:rPr>
          <w:t xml:space="preserve">stream </w:t>
        </w:r>
        <w:r w:rsidR="00F36685" w:rsidRPr="002B6F18" w:rsidDel="00C72093">
          <w:rPr>
            <w:rFonts w:ascii="Times New Roman" w:hAnsi="Times New Roman" w:cs="Times New Roman"/>
          </w:rPr>
          <w:t xml:space="preserve">length and </w:t>
        </w:r>
        <w:r w:rsidR="005A1765" w:rsidDel="00C72093">
          <w:rPr>
            <w:rFonts w:ascii="Times New Roman" w:hAnsi="Times New Roman" w:cs="Times New Roman"/>
          </w:rPr>
          <w:t xml:space="preserve">drain </w:t>
        </w:r>
        <w:r w:rsidR="00F36685" w:rsidRPr="002B6F18" w:rsidDel="00C72093">
          <w:rPr>
            <w:rFonts w:ascii="Times New Roman" w:hAnsi="Times New Roman" w:cs="Times New Roman"/>
          </w:rPr>
          <w:t>more than 70% of the land surface</w:t>
        </w:r>
        <w:r w:rsidR="005A1765" w:rsidDel="00C72093">
          <w:rPr>
            <w:rFonts w:ascii="Times New Roman" w:hAnsi="Times New Roman" w:cs="Times New Roman"/>
          </w:rPr>
          <w:t xml:space="preserve"> </w:t>
        </w:r>
        <w:r w:rsidR="00F36685" w:rsidDel="00C72093">
          <w:rPr>
            <w:rFonts w:ascii="Times New Roman" w:hAnsi="Times New Roman" w:cs="Times New Roman"/>
          </w:rPr>
          <w:fldChar w:fldCharType="begin"/>
        </w:r>
        <w:r w:rsidR="00F36685" w:rsidDel="00C72093">
          <w:rPr>
            <w:rFonts w:ascii="Times New Roman" w:hAnsi="Times New Roman" w:cs="Times New Roman"/>
          </w:rPr>
          <w:instrText xml:space="preserve"> ADDIN ZOTERO_ITEM CSL_CITATION {"citationID":"mLgkFDOh","properties":{"formattedCitation":"(Colvin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00F36685" w:rsidDel="00C72093">
          <w:rPr>
            <w:rFonts w:ascii="Times New Roman" w:hAnsi="Times New Roman" w:cs="Times New Roman"/>
          </w:rPr>
          <w:fldChar w:fldCharType="separate"/>
        </w:r>
        <w:r w:rsidR="00F36685" w:rsidRPr="00897086" w:rsidDel="00C72093">
          <w:rPr>
            <w:rFonts w:ascii="Times New Roman" w:hAnsi="Times New Roman" w:cs="Times New Roman"/>
          </w:rPr>
          <w:t>(Colvin et al. 2019)</w:t>
        </w:r>
        <w:r w:rsidR="00F36685" w:rsidDel="00C72093">
          <w:rPr>
            <w:rFonts w:ascii="Times New Roman" w:hAnsi="Times New Roman" w:cs="Times New Roman"/>
          </w:rPr>
          <w:fldChar w:fldCharType="end"/>
        </w:r>
        <w:r w:rsidR="00B3140D" w:rsidDel="00C72093">
          <w:rPr>
            <w:rFonts w:ascii="Times New Roman" w:hAnsi="Times New Roman" w:cs="Times New Roman"/>
          </w:rPr>
          <w:t xml:space="preserve">.  </w:t>
        </w:r>
        <w:moveFromRangeStart w:id="52" w:author="Clay Arango" w:date="2019-04-15T13:42:00Z" w:name="move6228164"/>
        <w:moveFromRangeEnd w:id="50"/>
        <w:r w:rsidR="00B3140D" w:rsidDel="00C72093">
          <w:rPr>
            <w:rFonts w:ascii="Times New Roman" w:hAnsi="Times New Roman" w:cs="Times New Roman"/>
          </w:rPr>
          <w:t>This leads to a</w:t>
        </w:r>
        <w:r w:rsidR="00B7716F" w:rsidDel="00C72093">
          <w:rPr>
            <w:rFonts w:ascii="Times New Roman" w:hAnsi="Times New Roman" w:cs="Times New Roman"/>
          </w:rPr>
          <w:t xml:space="preserve"> </w:t>
        </w:r>
        <w:r w:rsidR="00B3140D" w:rsidDel="00C72093">
          <w:rPr>
            <w:rFonts w:ascii="Times New Roman" w:hAnsi="Times New Roman" w:cs="Times New Roman"/>
          </w:rPr>
          <w:t xml:space="preserve">substantial amount of material </w:t>
        </w:r>
        <w:r w:rsidR="00F36685" w:rsidRPr="002B6F18" w:rsidDel="00C72093">
          <w:rPr>
            <w:rFonts w:ascii="Times New Roman" w:hAnsi="Times New Roman" w:cs="Times New Roman"/>
          </w:rPr>
          <w:t>enter</w:t>
        </w:r>
        <w:r w:rsidR="00B3140D" w:rsidDel="00C72093">
          <w:rPr>
            <w:rFonts w:ascii="Times New Roman" w:hAnsi="Times New Roman" w:cs="Times New Roman"/>
          </w:rPr>
          <w:t>ing</w:t>
        </w:r>
        <w:r w:rsidR="00F36685" w:rsidRPr="002B6F18" w:rsidDel="00C72093">
          <w:rPr>
            <w:rFonts w:ascii="Times New Roman" w:hAnsi="Times New Roman" w:cs="Times New Roman"/>
          </w:rPr>
          <w:t xml:space="preserve"> these </w:t>
        </w:r>
        <w:r w:rsidR="00B3140D" w:rsidDel="00C72093">
          <w:rPr>
            <w:rFonts w:ascii="Times New Roman" w:hAnsi="Times New Roman" w:cs="Times New Roman"/>
          </w:rPr>
          <w:t>streams</w:t>
        </w:r>
        <w:r w:rsidR="00B7716F" w:rsidDel="00C72093">
          <w:rPr>
            <w:rFonts w:ascii="Times New Roman" w:hAnsi="Times New Roman" w:cs="Times New Roman"/>
          </w:rPr>
          <w:t xml:space="preserve"> </w:t>
        </w:r>
        <w:r w:rsidDel="00C72093">
          <w:rPr>
            <w:rFonts w:ascii="Times New Roman" w:hAnsi="Times New Roman" w:cs="Times New Roman"/>
          </w:rPr>
          <w:t xml:space="preserve">from the nearby landscape.  </w:t>
        </w:r>
      </w:moveFrom>
      <w:moveFromRangeEnd w:id="52"/>
      <w:ins w:id="53" w:author="Clay Arango" w:date="2019-04-15T13:44:00Z">
        <w:r w:rsidR="00C72093">
          <w:rPr>
            <w:rFonts w:ascii="Times New Roman" w:hAnsi="Times New Roman" w:cs="Times New Roman"/>
          </w:rPr>
          <w:t xml:space="preserve"> </w:t>
        </w:r>
        <w:proofErr w:type="gramStart"/>
        <w:r w:rsidR="00C72093">
          <w:rPr>
            <w:rFonts w:ascii="Times New Roman" w:hAnsi="Times New Roman" w:cs="Times New Roman"/>
          </w:rPr>
          <w:t>through</w:t>
        </w:r>
        <w:proofErr w:type="gramEnd"/>
        <w:r w:rsidR="00C72093">
          <w:rPr>
            <w:rFonts w:ascii="Times New Roman" w:hAnsi="Times New Roman" w:cs="Times New Roman"/>
          </w:rPr>
          <w:t xml:space="preserve"> </w:t>
        </w:r>
      </w:ins>
      <w:del w:id="54" w:author="Clay Arango" w:date="2019-04-15T13:44:00Z">
        <w:r w:rsidDel="00C72093">
          <w:rPr>
            <w:rFonts w:ascii="Times New Roman" w:hAnsi="Times New Roman" w:cs="Times New Roman"/>
          </w:rPr>
          <w:delText xml:space="preserve">The </w:delText>
        </w:r>
      </w:del>
      <w:ins w:id="55" w:author="Clay Arango" w:date="2019-04-15T13:44:00Z">
        <w:r w:rsidR="00C72093">
          <w:rPr>
            <w:rFonts w:ascii="Times New Roman" w:hAnsi="Times New Roman" w:cs="Times New Roman"/>
          </w:rPr>
          <w:t xml:space="preserve">their high </w:t>
        </w:r>
      </w:ins>
      <w:r>
        <w:rPr>
          <w:rFonts w:ascii="Times New Roman" w:hAnsi="Times New Roman" w:cs="Times New Roman"/>
        </w:rPr>
        <w:t xml:space="preserve">surface area to depth ratio </w:t>
      </w:r>
      <w:del w:id="56" w:author="Clay Arango" w:date="2019-04-15T13:44:00Z">
        <w:r w:rsidDel="00C72093">
          <w:rPr>
            <w:rFonts w:ascii="Times New Roman" w:hAnsi="Times New Roman" w:cs="Times New Roman"/>
          </w:rPr>
          <w:delText xml:space="preserve">in these small streams is relatively high compared to </w:delText>
        </w:r>
      </w:del>
      <w:ins w:id="57" w:author="Clay Arango" w:date="2019-04-15T13:44:00Z">
        <w:r w:rsidR="00C72093">
          <w:rPr>
            <w:rFonts w:ascii="Times New Roman" w:hAnsi="Times New Roman" w:cs="Times New Roman"/>
          </w:rPr>
          <w:t xml:space="preserve">relative to </w:t>
        </w:r>
      </w:ins>
      <w:r>
        <w:rPr>
          <w:rFonts w:ascii="Times New Roman" w:hAnsi="Times New Roman" w:cs="Times New Roman"/>
        </w:rPr>
        <w:t>downstream reaches</w:t>
      </w:r>
      <w:ins w:id="58" w:author="Clay Arango" w:date="2019-04-15T13:44:00Z">
        <w:r w:rsidR="00C72093">
          <w:rPr>
            <w:rFonts w:ascii="Times New Roman" w:hAnsi="Times New Roman" w:cs="Times New Roman"/>
          </w:rPr>
          <w:t>.  T</w:t>
        </w:r>
      </w:ins>
      <w:ins w:id="59" w:author="Clay Arango" w:date="2019-04-15T13:45:00Z">
        <w:r w:rsidR="00C72093">
          <w:rPr>
            <w:rFonts w:ascii="Times New Roman" w:hAnsi="Times New Roman" w:cs="Times New Roman"/>
          </w:rPr>
          <w:t>hat high ratio causes</w:t>
        </w:r>
      </w:ins>
      <w:r>
        <w:rPr>
          <w:rFonts w:ascii="Times New Roman" w:hAnsi="Times New Roman" w:cs="Times New Roman"/>
        </w:rPr>
        <w:t xml:space="preserve"> </w:t>
      </w:r>
      <w:del w:id="60" w:author="Clay Arango" w:date="2019-04-15T13:45:00Z">
        <w:r w:rsidDel="00C72093">
          <w:rPr>
            <w:rFonts w:ascii="Times New Roman" w:hAnsi="Times New Roman" w:cs="Times New Roman"/>
          </w:rPr>
          <w:delText xml:space="preserve">so this </w:delText>
        </w:r>
      </w:del>
      <w:r>
        <w:rPr>
          <w:rFonts w:ascii="Times New Roman" w:hAnsi="Times New Roman" w:cs="Times New Roman"/>
        </w:rPr>
        <w:t xml:space="preserve">material </w:t>
      </w:r>
      <w:del w:id="61" w:author="Clay Arango" w:date="2019-04-15T13:45:00Z">
        <w:r w:rsidDel="00C72093">
          <w:rPr>
            <w:rFonts w:ascii="Times New Roman" w:hAnsi="Times New Roman" w:cs="Times New Roman"/>
          </w:rPr>
          <w:delText xml:space="preserve">will tend </w:delText>
        </w:r>
      </w:del>
      <w:r>
        <w:rPr>
          <w:rFonts w:ascii="Times New Roman" w:hAnsi="Times New Roman" w:cs="Times New Roman"/>
        </w:rPr>
        <w:t xml:space="preserve">to travel less distance before it encounters the sediment or a biofilm where </w:t>
      </w:r>
      <w:del w:id="62" w:author="Clay Arango" w:date="2019-04-15T13:45:00Z">
        <w:r w:rsidDel="00C72093">
          <w:rPr>
            <w:rFonts w:ascii="Times New Roman" w:hAnsi="Times New Roman" w:cs="Times New Roman"/>
          </w:rPr>
          <w:delText xml:space="preserve">it </w:delText>
        </w:r>
      </w:del>
      <w:ins w:id="63" w:author="Clay Arango" w:date="2019-04-15T13:45:00Z">
        <w:r w:rsidR="00C72093">
          <w:rPr>
            <w:rFonts w:ascii="Times New Roman" w:hAnsi="Times New Roman" w:cs="Times New Roman"/>
          </w:rPr>
          <w:t xml:space="preserve">material </w:t>
        </w:r>
      </w:ins>
      <w:r>
        <w:rPr>
          <w:rFonts w:ascii="Times New Roman" w:hAnsi="Times New Roman" w:cs="Times New Roman"/>
        </w:rPr>
        <w:t>may be stored</w:t>
      </w:r>
      <w:r w:rsidR="00D4647E">
        <w:rPr>
          <w:rFonts w:ascii="Times New Roman" w:hAnsi="Times New Roman" w:cs="Times New Roman"/>
        </w:rPr>
        <w:t>, chemically altered,</w:t>
      </w:r>
      <w:r>
        <w:rPr>
          <w:rFonts w:ascii="Times New Roman" w:hAnsi="Times New Roman" w:cs="Times New Roman"/>
        </w:rPr>
        <w:t xml:space="preserve"> or </w:t>
      </w:r>
      <w:r w:rsidR="00D4647E">
        <w:rPr>
          <w:rFonts w:ascii="Times New Roman" w:hAnsi="Times New Roman" w:cs="Times New Roman"/>
        </w:rPr>
        <w:t>assimilated</w:t>
      </w:r>
      <w:r>
        <w:rPr>
          <w:rFonts w:ascii="Times New Roman" w:hAnsi="Times New Roman" w:cs="Times New Roman"/>
        </w:rPr>
        <w:t xml:space="preserve"> into a living organis</w:t>
      </w:r>
      <w:r w:rsidR="00D4647E">
        <w:rPr>
          <w:rFonts w:ascii="Times New Roman" w:hAnsi="Times New Roman" w:cs="Times New Roman"/>
        </w:rPr>
        <w:t xml:space="preserve">m </w:t>
      </w:r>
      <w:r w:rsidR="00EE3B8E">
        <w:rPr>
          <w:rFonts w:ascii="Times New Roman" w:hAnsi="Times New Roman" w:cs="Times New Roman"/>
        </w:rPr>
        <w:fldChar w:fldCharType="begin"/>
      </w:r>
      <w:r w:rsidR="00EE3B8E">
        <w:rPr>
          <w:rFonts w:ascii="Times New Roman" w:hAnsi="Times New Roman" w:cs="Times New Roman"/>
        </w:rPr>
        <w:instrText xml:space="preserve"> ADDIN ZOTERO_ITEM CSL_CITATION {"citationID":"xkcHugho","properties":{"formattedCitation":"(Mulholland et al. 2000)","plainCitation":"(Mulholland et al. 2000)","noteIndex":0},"citationItems":[{"id":218,"uris":["http://zotero.org/users/local/WH62bQVK/items/NVPAS2X6"],"uri":["http://zotero.org/users/local/WH62bQVK/items/NVPAS2X6"],"itemData":{"id":218,"type":"article-journal","title":"Nitrogen Cycling in a Forest Stream Determined by a 15n Tracer Addition","container-title":"Ecological Monographs","page":"471-493","volume":"70","issue":"3","source":"Wiley Online Library","abstract":"Nitrogen uptake and cycling was examined using a six-week tracer addition of 15N-labeled ammonium in early spring in Walker Branch, a first-order deciduous forest stream in eastern Tennessee. Prior to the 15N addition, standing stocks of N were determined for the major biomass compartments. During and after the addition, 15N was measured in water and in dominant biomass compartments upstream and at several locations downstream. Residence time of ammonium in stream water (5–6 min) and ammonium uptake lengths (23–27 m) were short and relatively constant during the addition. Uptake rates of NH4 were more variable, ranging from 22 to 37 μg N·m−2·min−1 and varying directly with changes in streamwater ammonium concentration (2.7–6.7 μg/L). The highest rates of ammonium uptake per unit area were by the liverwort Porella pinnata, decomposing leaves, and fine benthic organic matter (FBOM), although epilithon had the highest N uptake per unit biomass N. Nitrification rates and nitrate uptake lengths and rates were determined by fitting a nitrification/nitrate uptake model to the longitudinal profiles of 15N-NO3 flux. Nitrification was an important sink for ammonium in stream water, accounting for 19% of the total ammonium uptake rate. Nitrate production via coupled regeneration/nitrification of organic N was about one-half as large as nitrification of streamwater ammonium. Nitrate uptake lengths were longer and more variable than those for ammonium, ranging from 101 m to infinity. Nitrate uptake rate varied from 0 to 29 μg·m−2·min−1 and was </w:instrText>
      </w:r>
      <w:r w:rsidR="00EE3B8E">
        <w:rPr>
          <w:rFonts w:ascii="Cambria Math" w:hAnsi="Cambria Math" w:cs="Cambria Math"/>
        </w:rPr>
        <w:instrText>∼</w:instrText>
      </w:r>
      <w:r w:rsidR="00EE3B8E">
        <w:rPr>
          <w:rFonts w:ascii="Times New Roman" w:hAnsi="Times New Roman" w:cs="Times New Roman"/>
        </w:rPr>
        <w:instrText xml:space="preserve">1.6 times greater than assimilatory ammonium uptake rate early in the tracer addition. A sixfold decline in instream gross primary production rate resulting from a sharp decline in light level with leaf emergence had little effect on ammonium uptake rate but reduced nitrate uptake rate by nearly 70%. At the end of the addition, 64–79% of added 15N was accounted for, either in biomass within the 125-m stream reach (33–48%) or as export of 15N-NH4 (4%), 15N-NO3 (23%), and fine particulate organic matter (4%) from the reach. Much of the 15N not accounted for was probably lost downstream as transport of particulate organic N during a storm midway through the experiment or as dissolved organic N produced within the reach. Turnover rates of a large portion of the 15N taken up by biomass compartments were high (0.04–0.08 per day), although a substantial portion of the 15N in Porella (34%), FBOM (21%), and decomposing wood (17%) at the end of the addition was retained 75 d later, indicating relatively long-term retention of some N taken up from water. In total, our results showed that ammonium retention and nitrification rates were high in Walker Branch, and that the downstream loss of N was primarily as nitrate and was controlled largely by nitrification, assimilatory demand for N, and availability of ammonium to meet that demand. Our results are consistent with recent 15N tracer experiments in N-deficient forest soils that showed high rates of nitrification and the importance of nitrate uptake in regulating losses of N. Together these studies demonstrate the importance of 15N tracer experiments for improving our understanding of the complex processes controlling N cycling and loss in ecosystems.","DOI":"10.1890/0012-9615(2000)070[0471:NCIAFS]2.0.CO;2","ISSN":"1557-7015","language":"en","author":[{"family":"Mulholland","given":"Patrick J."},{"family":"Tank","given":"Jennifer L."},{"family":"Sanzone","given":"Diane M."},{"family":"Wollheim","given":"Wilfred M."},{"family":"Peterson","given":"Bruce J."},{"family":"Webster","given":"Jackson R."},{"family":"Meyer","given":"Judy L."}],"issued":{"date-parts":[["2000"]]}}}],"schema":"https://github.com/citation-style-language/schema/raw/master/csl-citation.json"} </w:instrText>
      </w:r>
      <w:r w:rsidR="00EE3B8E">
        <w:rPr>
          <w:rFonts w:ascii="Times New Roman" w:hAnsi="Times New Roman" w:cs="Times New Roman"/>
        </w:rPr>
        <w:fldChar w:fldCharType="separate"/>
      </w:r>
      <w:r w:rsidR="00EE3B8E" w:rsidRPr="003D61DC">
        <w:rPr>
          <w:rFonts w:ascii="Times New Roman" w:hAnsi="Times New Roman" w:cs="Times New Roman"/>
        </w:rPr>
        <w:t>(Mulholland et al. 2000)</w:t>
      </w:r>
      <w:r w:rsidR="00EE3B8E">
        <w:rPr>
          <w:rFonts w:ascii="Times New Roman" w:hAnsi="Times New Roman" w:cs="Times New Roman"/>
        </w:rPr>
        <w:fldChar w:fldCharType="end"/>
      </w:r>
      <w:r>
        <w:rPr>
          <w:rFonts w:ascii="Times New Roman" w:hAnsi="Times New Roman" w:cs="Times New Roman"/>
        </w:rPr>
        <w:t>.</w:t>
      </w:r>
      <w:r w:rsidR="00D4647E">
        <w:rPr>
          <w:rFonts w:ascii="Times New Roman" w:hAnsi="Times New Roman" w:cs="Times New Roman"/>
        </w:rPr>
        <w:t xml:space="preserve">  </w:t>
      </w:r>
      <w:r w:rsidR="00E429DC">
        <w:rPr>
          <w:rFonts w:ascii="Times New Roman" w:hAnsi="Times New Roman" w:cs="Times New Roman"/>
        </w:rPr>
        <w:t xml:space="preserve">Because headwaters have a tight connection to downstream reaches </w:t>
      </w:r>
      <w:r w:rsidR="00E429DC">
        <w:rPr>
          <w:rFonts w:ascii="Times New Roman" w:hAnsi="Times New Roman" w:cs="Times New Roman"/>
        </w:rPr>
        <w:fldChar w:fldCharType="begin"/>
      </w:r>
      <w:r w:rsidR="00E429DC">
        <w:rPr>
          <w:rFonts w:ascii="Times New Roman" w:hAnsi="Times New Roman" w:cs="Times New Roman"/>
        </w:rPr>
        <w:instrText xml:space="preserve"> ADDIN ZOTERO_ITEM CSL_CITATION {"citationID":"5TZMfAVA","properties":{"formattedCitation":"(Vannote et al. 1980)","plainCitation":"(Vannote et al. 1980)","noteIndex":0},"citationItems":[{"id":17,"uris":["http://zotero.org/users/local/WH62bQVK/items/SKAIWH37"],"uri":["http://zotero.org/users/local/WH62bQVK/items/SKAIWH37"],"itemData":{"id":17,"type":"article-journal","title":"The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r w:rsidR="00E429DC">
        <w:rPr>
          <w:rFonts w:ascii="Times New Roman" w:hAnsi="Times New Roman" w:cs="Times New Roman"/>
        </w:rPr>
        <w:fldChar w:fldCharType="separate"/>
      </w:r>
      <w:r w:rsidR="00E429DC" w:rsidRPr="00AB790E">
        <w:rPr>
          <w:rFonts w:ascii="Times New Roman" w:hAnsi="Times New Roman" w:cs="Times New Roman"/>
        </w:rPr>
        <w:t>(Vannote et al. 1980)</w:t>
      </w:r>
      <w:r w:rsidR="00E429DC">
        <w:rPr>
          <w:rFonts w:ascii="Times New Roman" w:hAnsi="Times New Roman" w:cs="Times New Roman"/>
        </w:rPr>
        <w:fldChar w:fldCharType="end"/>
      </w:r>
      <w:r w:rsidR="00E429DC">
        <w:rPr>
          <w:rFonts w:ascii="Times New Roman" w:hAnsi="Times New Roman" w:cs="Times New Roman"/>
        </w:rPr>
        <w:t>, t</w:t>
      </w:r>
      <w:r w:rsidR="00D4647E">
        <w:rPr>
          <w:rFonts w:ascii="Times New Roman" w:hAnsi="Times New Roman" w:cs="Times New Roman"/>
        </w:rPr>
        <w:t>his rapid biogeoc</w:t>
      </w:r>
      <w:r w:rsidR="0053398E">
        <w:rPr>
          <w:rFonts w:ascii="Times New Roman" w:hAnsi="Times New Roman" w:cs="Times New Roman"/>
        </w:rPr>
        <w:t xml:space="preserve">hemical processing </w:t>
      </w:r>
      <w:r w:rsidR="00D4647E">
        <w:rPr>
          <w:rFonts w:ascii="Times New Roman" w:hAnsi="Times New Roman" w:cs="Times New Roman"/>
        </w:rPr>
        <w:t>leads to large reductio</w:t>
      </w:r>
      <w:r w:rsidR="007256C5">
        <w:rPr>
          <w:rFonts w:ascii="Times New Roman" w:hAnsi="Times New Roman" w:cs="Times New Roman"/>
        </w:rPr>
        <w:t xml:space="preserve">ns in nutrients entering </w:t>
      </w:r>
      <w:r w:rsidR="00E429DC">
        <w:rPr>
          <w:rFonts w:ascii="Times New Roman" w:hAnsi="Times New Roman" w:cs="Times New Roman"/>
        </w:rPr>
        <w:t>larger</w:t>
      </w:r>
      <w:r w:rsidR="007256C5">
        <w:rPr>
          <w:rFonts w:ascii="Times New Roman" w:hAnsi="Times New Roman" w:cs="Times New Roman"/>
        </w:rPr>
        <w:t xml:space="preserve"> </w:t>
      </w:r>
      <w:r w:rsidR="00D4647E">
        <w:rPr>
          <w:rFonts w:ascii="Times New Roman" w:hAnsi="Times New Roman" w:cs="Times New Roman"/>
        </w:rPr>
        <w:t xml:space="preserve">waterways </w:t>
      </w:r>
      <w:r w:rsidR="00D4647E">
        <w:rPr>
          <w:rFonts w:ascii="Times New Roman" w:hAnsi="Times New Roman" w:cs="Times New Roman"/>
        </w:rPr>
        <w:fldChar w:fldCharType="begin"/>
      </w:r>
      <w:r w:rsidR="00D4647E">
        <w:rPr>
          <w:rFonts w:ascii="Times New Roman" w:hAnsi="Times New Roman" w:cs="Times New Roman"/>
        </w:rPr>
        <w:instrText xml:space="preserve"> ADDIN ZOTERO_ITEM CSL_CITATION {"citationID":"8at7mF6H","properties":{"formattedCitation":"(Peterson et al. 2001)","plainCitation":"(Peterson et al. 2001)","noteIndex":0},"citationItems":[{"id":210,"uris":["http://zotero.org/users/local/WH62bQVK/items/VYP344LZ"],"uri":["http://zotero.org/users/local/WH62bQVK/items/VYP344LZ"],"itemData":{"id":210,"type":"article-journal","title":"Control of Nitrogen Export from Watersheds by Headwater Streams","container-title":"Science","page":"86-90","volume":"292","issue":"5514","source":"science.sciencemag.org","abstract":"A comparative 15N-tracer study of nitrogen dynamics in headwater streams from biomes throughout North America demonstrates that streams exert control over nutrient exports to rivers, lakes, and estuaries. The most rapid uptake and transformation of inorganic nitrogen occurred in the smallest streams. Ammonium entering these streams was removed from the water within a few tens to hundreds of meters. Nitrate was also removed from stream water but traveled a distance 5 to 10 times as long, on average, as ammonium. Despite low ammonium concentration in stream water, nitrification rates were high, indicating that small streams are potentially important sources of atmospheric nitrous oxide. During seasons of high biological activity, the reaches of headwater streams typically export downstream less than half of the input of dissolved inorganic nitrogen from their watersheds.","DOI":"10.1126/science.1056874","ISSN":"0036-8075, 1095-9203","note":"PMID: 11292868","language":"en","author":[{"family":"Peterson","given":"Bruce J."},{"family":"Wollheim","given":"Wilfred M."},{"family":"Mulholland","given":"Patrick J."},{"family":"Webster","given":"Jackson R."},{"family":"Meyer","given":"Judy L."},{"family":"Tank","given":"Jennifer L."},{"family":"Martí","given":"Eugènia"},{"family":"Bowden","given":"William B."},{"family":"Valett","given":"H. Maurice"},{"family":"Hershey","given":"Anne E."},{"family":"McDowell","given":"William H."},{"family":"Dodds","given":"Walter K."},{"family":"Hamilton","given":"Stephen K."},{"family":"Gregory","given":"Stanley"},{"family":"Morrall","given":"Donna D."}],"issued":{"date-parts":[["2001",4,6]]}}}],"schema":"https://github.com/citation-style-language/schema/raw/master/csl-citation.json"} </w:instrText>
      </w:r>
      <w:r w:rsidR="00D4647E">
        <w:rPr>
          <w:rFonts w:ascii="Times New Roman" w:hAnsi="Times New Roman" w:cs="Times New Roman"/>
        </w:rPr>
        <w:fldChar w:fldCharType="separate"/>
      </w:r>
      <w:r w:rsidR="00D4647E" w:rsidRPr="003E193E">
        <w:rPr>
          <w:rFonts w:ascii="Times New Roman" w:hAnsi="Times New Roman" w:cs="Times New Roman"/>
        </w:rPr>
        <w:t>(Peterson et al. 2001)</w:t>
      </w:r>
      <w:r w:rsidR="00D4647E">
        <w:rPr>
          <w:rFonts w:ascii="Times New Roman" w:hAnsi="Times New Roman" w:cs="Times New Roman"/>
        </w:rPr>
        <w:fldChar w:fldCharType="end"/>
      </w:r>
      <w:r w:rsidR="00EE3B8E">
        <w:rPr>
          <w:rFonts w:ascii="Times New Roman" w:hAnsi="Times New Roman" w:cs="Times New Roman"/>
        </w:rPr>
        <w:t xml:space="preserve">.  This is important because excess nutrients </w:t>
      </w:r>
      <w:r w:rsidR="009A1142">
        <w:rPr>
          <w:rFonts w:ascii="Times New Roman" w:hAnsi="Times New Roman" w:cs="Times New Roman"/>
        </w:rPr>
        <w:t>in rivers degrades the water quality</w:t>
      </w:r>
      <w:r w:rsidR="00E429DC">
        <w:rPr>
          <w:rFonts w:ascii="Times New Roman" w:hAnsi="Times New Roman" w:cs="Times New Roman"/>
        </w:rPr>
        <w:t xml:space="preserve"> and hampers biodiversity through processes such as </w:t>
      </w:r>
      <w:r w:rsidR="009A1142">
        <w:rPr>
          <w:rFonts w:ascii="Times New Roman" w:hAnsi="Times New Roman" w:cs="Times New Roman"/>
        </w:rPr>
        <w:t>eutrophication</w:t>
      </w:r>
      <w:r w:rsidR="00E429DC">
        <w:rPr>
          <w:rFonts w:ascii="Times New Roman" w:hAnsi="Times New Roman" w:cs="Times New Roman"/>
        </w:rPr>
        <w:t xml:space="preserve"> </w:t>
      </w:r>
      <w:r w:rsidR="009A1142">
        <w:rPr>
          <w:rFonts w:ascii="Times New Roman" w:hAnsi="Times New Roman" w:cs="Times New Roman"/>
        </w:rPr>
        <w:fldChar w:fldCharType="begin"/>
      </w:r>
      <w:r w:rsidR="009A1142">
        <w:rPr>
          <w:rFonts w:ascii="Times New Roman" w:hAnsi="Times New Roman" w:cs="Times New Roman"/>
        </w:rPr>
        <w:instrText xml:space="preserve"> ADDIN ZOTERO_ITEM CSL_CITATION {"citationID":"R48K5iV7","properties":{"formattedCitation":"(Carpenter et al. 1998)","plainCitation":"(Carpenter et al. 1998)","noteIndex":0},"citationItems":[{"id":221,"uris":["http://zotero.org/users/local/WH62bQVK/items/Q96KP8A9"],"uri":["http://zotero.org/users/local/WH62bQVK/items/Q96KP8A9"],"itemData":{"id":221,"type":"article-journal","title":"Nonpoint Pollution of Surface Waters with Phosphorus and Nitrogen","container-title":"Ecological Applications","page":"559-568","volume":"8","issue":"3","source":"Wiley Online Library","abstract":"Agriculture and urban activities are major sources of phosphorus and nitrogen to aquatic ecosystems. Atmospheric deposition further contributes as a source of N. These nonpoint inputs of nutrients are difficult to measure and regulate because they derive from activities dispersed over wide areas of land and are variable in time due to effects of weather. In aquatic ecosystems, these nutrients cause diverse problems such as toxic algal blooms, loss of oxygen, fish kills, loss of biodiversity (including species important for commerce and recreation), loss of aquatic plant beds and coral reefs, and other problems. Nutrient enrichment seriously degrades aquatic ecosystems and impairs the use of water for drinking, industry, agriculture, recreation, and other purposes. Based on our review of the scientific literature, we are certain that (1) eutrophication is a widespread problem in rivers, lakes, estuaries, and coastal oceans, caused by overenrichment with P and N; (2) nonpoint pollution, a major source of P and N to surface waters of the United States, results primarily from agriculture and urban activity, including industry; (3) inputs of P and N to agriculture in the form of fertilizers exceed outputs in produce in the United States and many other nations; (4) nutrient flows to aquatic ecosystems are directly related to animal stocking densities, and under high livestock densities, manure production exceeds the needs of crops to which the manure is applied; (5) excess fertilization and manure production cause a P surplus to accumulate in soil, some of which is transported to aquatic ecosystems; and (6) excess fertilization and manure production on agricultural lands create surplus N, which is mobile in many soils and often leaches to downstream aquatic ecosystems, and which can also volatilize to the atmosphere, redepositing elsewhere and eventually reaching aquatic ecosystems. If current practices continue, nonpoint pollution of surface waters is virtually certain to increase in the future. Such an outcome is not inevitable, however, because a number of technologies, land use practices, and conservation measures are capable of decreasing the flow of nonpoint P and N into surface waters. From our review of the available scientific information, we are confident that: (1) nonpoint pollution of surface waters with P and N could be reduced by reducing surplus nutrient flows in agricultural systems and processes, reducing agricultural and urban runoff by diverse methods, and reducing N emissions from fossil fuel burning; and (2) eutrophication can be reversed by decreasing input rates of P and N to aquatic ecosystems, but rates of recovery are highly variable among water bodies. Often, the eutrophic state is persistent, and recovery is slow.","DOI":"10.1890/1051-0761(1998)008[0559:NPOSWW]2.0.CO;2","ISSN":"1939-5582","language":"en","author":[{"family":"Carpenter","given":"S. R."},{"family":"Caraco","given":"N. F."},{"family":"Correll","given":"D. L."},{"family":"Howarth","given":"R. W."},{"family":"Sharpley","given":"A. N."},{"family":"Smith","given":"V. H."}],"issued":{"date-parts":[["1998"]]}}}],"schema":"https://github.com/citation-style-language/schema/raw/master/csl-citation.json"} </w:instrText>
      </w:r>
      <w:r w:rsidR="009A1142">
        <w:rPr>
          <w:rFonts w:ascii="Times New Roman" w:hAnsi="Times New Roman" w:cs="Times New Roman"/>
        </w:rPr>
        <w:fldChar w:fldCharType="separate"/>
      </w:r>
      <w:r w:rsidR="009A1142" w:rsidRPr="003D61DC">
        <w:rPr>
          <w:rFonts w:ascii="Times New Roman" w:hAnsi="Times New Roman" w:cs="Times New Roman"/>
        </w:rPr>
        <w:t>(Carpenter et al. 1998)</w:t>
      </w:r>
      <w:r w:rsidR="009A1142">
        <w:rPr>
          <w:rFonts w:ascii="Times New Roman" w:hAnsi="Times New Roman" w:cs="Times New Roman"/>
        </w:rPr>
        <w:fldChar w:fldCharType="end"/>
      </w:r>
      <w:r w:rsidR="009A1142">
        <w:rPr>
          <w:rFonts w:ascii="Times New Roman" w:hAnsi="Times New Roman" w:cs="Times New Roman"/>
        </w:rPr>
        <w:t>.</w:t>
      </w:r>
      <w:r w:rsidR="00F36685" w:rsidRPr="002B6F18">
        <w:rPr>
          <w:rFonts w:ascii="Times New Roman" w:hAnsi="Times New Roman" w:cs="Times New Roman"/>
        </w:rPr>
        <w:t xml:space="preserve"> </w:t>
      </w:r>
    </w:p>
    <w:p w14:paraId="70996220" w14:textId="11F59F76" w:rsidR="00177584" w:rsidRDefault="00177584" w:rsidP="003D61DC">
      <w:pPr>
        <w:spacing w:line="480" w:lineRule="auto"/>
        <w:ind w:firstLine="720"/>
        <w:rPr>
          <w:rFonts w:ascii="Times New Roman" w:hAnsi="Times New Roman" w:cs="Times New Roman"/>
        </w:rPr>
      </w:pPr>
      <w:r>
        <w:rPr>
          <w:rFonts w:ascii="Times New Roman" w:hAnsi="Times New Roman" w:cs="Times New Roman"/>
        </w:rPr>
        <w:t>A</w:t>
      </w:r>
      <w:r w:rsidRPr="002B6F18">
        <w:rPr>
          <w:rFonts w:ascii="Times New Roman" w:hAnsi="Times New Roman" w:cs="Times New Roman"/>
        </w:rPr>
        <w:t xml:space="preserve"> small forested headwater stream ecosystem </w:t>
      </w:r>
      <w:r>
        <w:rPr>
          <w:rFonts w:ascii="Times New Roman" w:hAnsi="Times New Roman" w:cs="Times New Roman"/>
        </w:rPr>
        <w:t>sustains</w:t>
      </w:r>
      <w:r w:rsidRPr="002B6F18">
        <w:rPr>
          <w:rFonts w:ascii="Times New Roman" w:hAnsi="Times New Roman" w:cs="Times New Roman"/>
        </w:rPr>
        <w:t xml:space="preserve"> an integrated community of organisms </w:t>
      </w:r>
      <w:r>
        <w:rPr>
          <w:rFonts w:ascii="Times New Roman" w:hAnsi="Times New Roman" w:cs="Times New Roman"/>
        </w:rPr>
        <w:t>distinctly structured by energy inputs</w:t>
      </w:r>
      <w:ins w:id="64" w:author="Clay Arango" w:date="2019-04-15T13:48:00Z">
        <w:r w:rsidR="00C72093">
          <w:rPr>
            <w:rFonts w:ascii="Times New Roman" w:hAnsi="Times New Roman" w:cs="Times New Roman"/>
          </w:rPr>
          <w:t xml:space="preserve"> differentiated </w:t>
        </w:r>
      </w:ins>
      <w:del w:id="65" w:author="Clay Arango" w:date="2019-04-15T13:48:00Z">
        <w:r w:rsidDel="00C72093">
          <w:rPr>
            <w:rFonts w:ascii="Times New Roman" w:hAnsi="Times New Roman" w:cs="Times New Roman"/>
          </w:rPr>
          <w:delText xml:space="preserve">, usually contrasted </w:delText>
        </w:r>
      </w:del>
      <w:r>
        <w:rPr>
          <w:rFonts w:ascii="Times New Roman" w:hAnsi="Times New Roman" w:cs="Times New Roman"/>
        </w:rPr>
        <w:t xml:space="preserve">by </w:t>
      </w:r>
      <w:del w:id="66" w:author="Clay Arango" w:date="2019-04-15T13:49:00Z">
        <w:r w:rsidDel="00C72093">
          <w:rPr>
            <w:rFonts w:ascii="Times New Roman" w:hAnsi="Times New Roman" w:cs="Times New Roman"/>
          </w:rPr>
          <w:delText xml:space="preserve">whether the energy derives from </w:delText>
        </w:r>
      </w:del>
      <w:r>
        <w:rPr>
          <w:rFonts w:ascii="Times New Roman" w:hAnsi="Times New Roman" w:cs="Times New Roman"/>
        </w:rPr>
        <w:t xml:space="preserve">terrestrial (i.e., </w:t>
      </w:r>
      <w:proofErr w:type="spellStart"/>
      <w:r>
        <w:rPr>
          <w:rFonts w:ascii="Times New Roman" w:hAnsi="Times New Roman" w:cs="Times New Roman"/>
        </w:rPr>
        <w:t>allochthonous</w:t>
      </w:r>
      <w:proofErr w:type="spellEnd"/>
      <w:r>
        <w:rPr>
          <w:rFonts w:ascii="Times New Roman" w:hAnsi="Times New Roman" w:cs="Times New Roman"/>
        </w:rPr>
        <w:t xml:space="preserve">) or aquatic (i.e., </w:t>
      </w:r>
      <w:r>
        <w:rPr>
          <w:rFonts w:ascii="Times New Roman" w:hAnsi="Times New Roman" w:cs="Times New Roman"/>
        </w:rPr>
        <w:lastRenderedPageBreak/>
        <w:t>autochthonous) production</w:t>
      </w:r>
      <w:r w:rsidRPr="002B6F18">
        <w:rPr>
          <w:rFonts w:ascii="Times New Roman" w:hAnsi="Times New Roman" w:cs="Times New Roman"/>
        </w:rPr>
        <w:t xml:space="preserve">.  The amount of light reaching the stream </w:t>
      </w:r>
      <w:r>
        <w:rPr>
          <w:rFonts w:ascii="Times New Roman" w:hAnsi="Times New Roman" w:cs="Times New Roman"/>
        </w:rPr>
        <w:t xml:space="preserve">in headwaters </w:t>
      </w:r>
      <w:r w:rsidRPr="002B6F18">
        <w:rPr>
          <w:rFonts w:ascii="Times New Roman" w:hAnsi="Times New Roman" w:cs="Times New Roman"/>
        </w:rPr>
        <w:t xml:space="preserve">is often much less than </w:t>
      </w:r>
      <w:r>
        <w:rPr>
          <w:rFonts w:ascii="Times New Roman" w:hAnsi="Times New Roman" w:cs="Times New Roman"/>
        </w:rPr>
        <w:t xml:space="preserve">in </w:t>
      </w:r>
      <w:r w:rsidRPr="002B6F18">
        <w:rPr>
          <w:rFonts w:ascii="Times New Roman" w:hAnsi="Times New Roman" w:cs="Times New Roman"/>
        </w:rPr>
        <w:t xml:space="preserve">downstream reaches where the channel </w:t>
      </w:r>
      <w:r>
        <w:rPr>
          <w:rFonts w:ascii="Times New Roman" w:hAnsi="Times New Roman" w:cs="Times New Roman"/>
        </w:rPr>
        <w:t xml:space="preserve">is more open, so </w:t>
      </w:r>
      <w:ins w:id="67" w:author="Clay Arango" w:date="2019-04-15T13:49:00Z">
        <w:r w:rsidR="00C72093">
          <w:rPr>
            <w:rFonts w:ascii="Times New Roman" w:hAnsi="Times New Roman" w:cs="Times New Roman"/>
          </w:rPr>
          <w:t xml:space="preserve">sparse </w:t>
        </w:r>
      </w:ins>
      <w:r w:rsidRPr="002B6F18">
        <w:rPr>
          <w:rFonts w:ascii="Times New Roman" w:hAnsi="Times New Roman" w:cs="Times New Roman"/>
        </w:rPr>
        <w:t xml:space="preserve">solar radiation typically </w:t>
      </w:r>
      <w:r>
        <w:rPr>
          <w:rFonts w:ascii="Times New Roman" w:hAnsi="Times New Roman" w:cs="Times New Roman"/>
        </w:rPr>
        <w:t>limits autochthonous</w:t>
      </w:r>
      <w:r w:rsidRPr="002B6F18">
        <w:rPr>
          <w:rFonts w:ascii="Times New Roman" w:hAnsi="Times New Roman" w:cs="Times New Roman"/>
        </w:rPr>
        <w:t xml:space="preserve"> photosynthesis</w:t>
      </w:r>
      <w:r w:rsidR="004F0AF4">
        <w:rPr>
          <w:rFonts w:ascii="Times New Roman" w:hAnsi="Times New Roman" w:cs="Times New Roman"/>
        </w:rPr>
        <w:t xml:space="preserve"> </w:t>
      </w:r>
      <w:r w:rsidR="004F0AF4">
        <w:rPr>
          <w:rFonts w:ascii="Times New Roman" w:hAnsi="Times New Roman" w:cs="Times New Roman"/>
        </w:rPr>
        <w:fldChar w:fldCharType="begin"/>
      </w:r>
      <w:r w:rsidR="004F0AF4">
        <w:rPr>
          <w:rFonts w:ascii="Times New Roman" w:hAnsi="Times New Roman" w:cs="Times New Roman"/>
        </w:rPr>
        <w:instrText xml:space="preserve"> ADDIN ZOTERO_ITEM CSL_CITATION {"citationID":"kURyhM4K","properties":{"formattedCitation":"(Warren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4F0AF4">
        <w:rPr>
          <w:rFonts w:ascii="Times New Roman" w:hAnsi="Times New Roman" w:cs="Times New Roman"/>
        </w:rPr>
        <w:fldChar w:fldCharType="separate"/>
      </w:r>
      <w:r w:rsidR="004F0AF4" w:rsidRPr="003D61DC">
        <w:rPr>
          <w:rFonts w:ascii="Times New Roman" w:hAnsi="Times New Roman" w:cs="Times New Roman"/>
        </w:rPr>
        <w:t>(Warren et al. 2017)</w:t>
      </w:r>
      <w:r w:rsidR="004F0AF4">
        <w:rPr>
          <w:rFonts w:ascii="Times New Roman" w:hAnsi="Times New Roman" w:cs="Times New Roman"/>
        </w:rPr>
        <w:fldChar w:fldCharType="end"/>
      </w:r>
      <w:r w:rsidRPr="002B6F18">
        <w:rPr>
          <w:rFonts w:ascii="Times New Roman" w:hAnsi="Times New Roman" w:cs="Times New Roman"/>
        </w:rPr>
        <w:t xml:space="preserve">, </w:t>
      </w:r>
      <w:r>
        <w:rPr>
          <w:rFonts w:ascii="Times New Roman" w:hAnsi="Times New Roman" w:cs="Times New Roman"/>
        </w:rPr>
        <w:t xml:space="preserve">but when the canopy is closed, an </w:t>
      </w:r>
      <w:r w:rsidRPr="002B6F18">
        <w:rPr>
          <w:rFonts w:ascii="Times New Roman" w:hAnsi="Times New Roman" w:cs="Times New Roman"/>
        </w:rPr>
        <w:t>abundance of plant matter</w:t>
      </w:r>
      <w:r>
        <w:rPr>
          <w:rFonts w:ascii="Times New Roman" w:hAnsi="Times New Roman" w:cs="Times New Roman"/>
        </w:rPr>
        <w:t xml:space="preserve"> enters the stream </w:t>
      </w:r>
      <w:r w:rsidRPr="002B6F18">
        <w:rPr>
          <w:rFonts w:ascii="Times New Roman" w:hAnsi="Times New Roman" w:cs="Times New Roman"/>
        </w:rPr>
        <w:t xml:space="preserve">in the form of </w:t>
      </w:r>
      <w:r>
        <w:rPr>
          <w:rFonts w:ascii="Times New Roman" w:hAnsi="Times New Roman" w:cs="Times New Roman"/>
        </w:rPr>
        <w:t>foliage or wood</w:t>
      </w:r>
      <w:r w:rsidR="0009514C">
        <w:rPr>
          <w:rFonts w:ascii="Times New Roman" w:hAnsi="Times New Roman" w:cs="Times New Roman"/>
        </w:rPr>
        <w:t xml:space="preserve"> </w:t>
      </w:r>
      <w:r w:rsidR="0009514C">
        <w:rPr>
          <w:rFonts w:ascii="Times New Roman" w:hAnsi="Times New Roman" w:cs="Times New Roman"/>
        </w:rPr>
        <w:fldChar w:fldCharType="begin"/>
      </w:r>
      <w:r w:rsidR="0009514C">
        <w:rPr>
          <w:rFonts w:ascii="Times New Roman" w:hAnsi="Times New Roman" w:cs="Times New Roman"/>
        </w:rPr>
        <w:instrText xml:space="preserve"> ADDIN ZOTERO_ITEM CSL_CITATION {"citationID":"Xr5TRzxj","properties":{"formattedCitation":"(Bilby and Bisson 1992)","plainCitation":"(Bilby and Bisson 1992)","noteIndex":0},"citationItems":[{"id":225,"uris":["http://zotero.org/users/local/WH62bQVK/items/THM7PAR4"],"uri":["http://zotero.org/users/local/WH62bQVK/items/THM7PAR4"],"itemData":{"id":225,"type":"article-journal","title":"Allochthonous versus Autochthonous Organic Matter Contributions to the Trophic Support of Fish Populations in Clear-Cut and Old-Growth Forested Streams","container-title":"Canadian Journal of Fisheries and Aquatic Sciences","page":"540-551","volume":"49","issue":"3","source":"NRC Research Press","abstract":"Annual organic matter inputs and production of stocked coho salmon (Oncorhynchus kisutch), coastal cutthroat trout (O. clarki clarki), and shorthead sculpin (Cottus confusus) from spring through early autumn were monitored for 2 yr in two headwater tributaries of the Deschutes River, Washington. One site was bordered by old-growth coniferous forest; the other was an area clear-cut without buffer strips 7 yr before the study. Allochthonous organic matter (terrestrial origin) dominated inputs to the old-growth site and contributed ~300 g∙m−2∙yr−1, while autochthonous organic matter totaled ~100 g∙m−2∙yr−1. In the clear-cut site, autochthonous inputs contributed ~175 g∙m−2∙yr−1, but allochthonous inputs contributed only ~60 g∙m−2∙yr−1 owing to loss of riparian vegetation. Although combined allochthonous and autochthonous inputs were almost twofold greater in the old-growth site, fish production was greater in the clear-cut site. Production of coho salmon and shorthead sculpin during early summer was largely ..., Pendant 2 ans, on a étudié l'apport de matière organique et la production annuels de saumon coho (Oncorhynchus kisutch) d'élevage, de truite fardée côtière (O. clarki clarki) et de chabot à tête courte (Cottus confusus) (et ce du printemps au début de l'automne) dans deux tributaires d'amont de la rivière Deschutes, dans l'État de Washington. Le premier site était ombragé par un peuplement mûr de conifères tandis que le second avait été coupé à blanc, sans création de zone tampons, sept ans avant la réalisation de la présente étude. Au premier site, la matière organique allochtone d'origine terrestre était la composante principale de l'apport, soit ~300 g∙m−2∙an−1, tandis que la matière organique autochtone totalisait ~100 g∙m−2∙an−1. Au deuxième site, l'apport autochtone s'élevait à ~175 g∙m−2∙an−1, mais l'apport allochtone n'atteignait que ~60 g∙m−2∙an−1 à cause de la perte de végétation ripicole. Même si les apports allochtone et autochtone combinés étaient presque deux fois plus élevés au premier site...","DOI":"10.1139/f92-064","ISSN":"0706-652X","journalAbbreviation":"Can. J. Fish. Aquat. Sci.","author":[{"family":"Bilby","given":"Robert E."},{"family":"Bisson","given":"Peter A."}],"issued":{"date-parts":[["1992",3,1]]}}}],"schema":"https://github.com/citation-style-language/schema/raw/master/csl-citation.json"} </w:instrText>
      </w:r>
      <w:r w:rsidR="0009514C">
        <w:rPr>
          <w:rFonts w:ascii="Times New Roman" w:hAnsi="Times New Roman" w:cs="Times New Roman"/>
        </w:rPr>
        <w:fldChar w:fldCharType="separate"/>
      </w:r>
      <w:r w:rsidR="0009514C" w:rsidRPr="003D61DC">
        <w:rPr>
          <w:rFonts w:ascii="Times New Roman" w:hAnsi="Times New Roman" w:cs="Times New Roman"/>
        </w:rPr>
        <w:t>(</w:t>
      </w:r>
      <w:proofErr w:type="spellStart"/>
      <w:r w:rsidR="0009514C" w:rsidRPr="003D61DC">
        <w:rPr>
          <w:rFonts w:ascii="Times New Roman" w:hAnsi="Times New Roman" w:cs="Times New Roman"/>
        </w:rPr>
        <w:t>Bilby</w:t>
      </w:r>
      <w:proofErr w:type="spellEnd"/>
      <w:r w:rsidR="0009514C" w:rsidRPr="003D61DC">
        <w:rPr>
          <w:rFonts w:ascii="Times New Roman" w:hAnsi="Times New Roman" w:cs="Times New Roman"/>
        </w:rPr>
        <w:t xml:space="preserve"> and Bisson 1992)</w:t>
      </w:r>
      <w:r w:rsidR="0009514C">
        <w:rPr>
          <w:rFonts w:ascii="Times New Roman" w:hAnsi="Times New Roman" w:cs="Times New Roman"/>
        </w:rPr>
        <w:fldChar w:fldCharType="end"/>
      </w:r>
      <w:r w:rsidRPr="002B6F18">
        <w:rPr>
          <w:rFonts w:ascii="Times New Roman" w:hAnsi="Times New Roman" w:cs="Times New Roman"/>
        </w:rPr>
        <w:t xml:space="preserve">.  This </w:t>
      </w:r>
      <w:proofErr w:type="spellStart"/>
      <w:r w:rsidRPr="002B6F18">
        <w:rPr>
          <w:rFonts w:ascii="Times New Roman" w:hAnsi="Times New Roman" w:cs="Times New Roman"/>
        </w:rPr>
        <w:t>allochthonous</w:t>
      </w:r>
      <w:proofErr w:type="spellEnd"/>
      <w:r w:rsidRPr="002B6F18">
        <w:rPr>
          <w:rFonts w:ascii="Times New Roman" w:hAnsi="Times New Roman" w:cs="Times New Roman"/>
        </w:rPr>
        <w:t xml:space="preserve"> plant material</w:t>
      </w:r>
      <w:r>
        <w:rPr>
          <w:rFonts w:ascii="Times New Roman" w:hAnsi="Times New Roman" w:cs="Times New Roman"/>
        </w:rPr>
        <w:t>,</w:t>
      </w:r>
      <w:r w:rsidRPr="002B6F18">
        <w:rPr>
          <w:rFonts w:ascii="Times New Roman" w:hAnsi="Times New Roman" w:cs="Times New Roman"/>
        </w:rPr>
        <w:t xml:space="preserve"> </w:t>
      </w:r>
      <w:r>
        <w:rPr>
          <w:rFonts w:ascii="Times New Roman" w:hAnsi="Times New Roman" w:cs="Times New Roman"/>
        </w:rPr>
        <w:t xml:space="preserve">often </w:t>
      </w:r>
      <w:r w:rsidRPr="002B6F18">
        <w:rPr>
          <w:rFonts w:ascii="Times New Roman" w:hAnsi="Times New Roman" w:cs="Times New Roman"/>
        </w:rPr>
        <w:t>serves as the energetic foundation for headwater ecosystem</w:t>
      </w:r>
      <w:r>
        <w:rPr>
          <w:rFonts w:ascii="Times New Roman" w:hAnsi="Times New Roman" w:cs="Times New Roman"/>
        </w:rPr>
        <w:t xml:space="preserve"> food web</w:t>
      </w:r>
      <w:r w:rsidRPr="002B6F18">
        <w:rPr>
          <w:rFonts w:ascii="Times New Roman" w:hAnsi="Times New Roman" w:cs="Times New Roman"/>
        </w:rPr>
        <w:t>s</w:t>
      </w:r>
      <w:r w:rsidR="008B1BE7">
        <w:rPr>
          <w:rFonts w:ascii="Times New Roman" w:hAnsi="Times New Roman" w:cs="Times New Roman"/>
        </w:rPr>
        <w:t xml:space="preserve"> </w:t>
      </w:r>
      <w:r w:rsidR="008B1BE7">
        <w:rPr>
          <w:rFonts w:ascii="Times New Roman" w:hAnsi="Times New Roman" w:cs="Times New Roman"/>
        </w:rPr>
        <w:fldChar w:fldCharType="begin"/>
      </w:r>
      <w:r w:rsidR="008B1BE7">
        <w:rPr>
          <w:rFonts w:ascii="Times New Roman" w:hAnsi="Times New Roman" w:cs="Times New Roman"/>
        </w:rPr>
        <w:instrText xml:space="preserve"> ADDIN ZOTERO_ITEM CSL_CITATION {"citationID":"TVYeZVrW","properties":{"formattedCitation":"(Fry 1991)","plainCitation":"(Fry 1991)","noteIndex":0},"citationItems":[{"id":227,"uris":["http://zotero.org/users/local/WH62bQVK/items/4GPJU6SB"],"uri":["http://zotero.org/users/local/WH62bQVK/items/4GPJU6SB"],"itemData":{"id":227,"type":"article-journal","title":"Stable Isotope Diagrams of Freshwater Food Webs","container-title":"Ecology","page":"2293-2297","volume":"72","issue":"6","source":"esajournals.onlinelibrary.wiley.com","DOI":"10.2307/1941580","ISSN":"1939-9170","language":"en","author":[{"family":"Fry","given":"Brian"}],"issued":{"date-parts":[["1991",12,1]]}}}],"schema":"https://github.com/citation-style-language/schema/raw/master/csl-citation.json"} </w:instrText>
      </w:r>
      <w:r w:rsidR="008B1BE7">
        <w:rPr>
          <w:rFonts w:ascii="Times New Roman" w:hAnsi="Times New Roman" w:cs="Times New Roman"/>
        </w:rPr>
        <w:fldChar w:fldCharType="separate"/>
      </w:r>
      <w:r w:rsidR="008B1BE7" w:rsidRPr="003D61DC">
        <w:rPr>
          <w:rFonts w:ascii="Times New Roman" w:hAnsi="Times New Roman" w:cs="Times New Roman"/>
        </w:rPr>
        <w:t>(Fry 1991)</w:t>
      </w:r>
      <w:r w:rsidR="008B1BE7">
        <w:rPr>
          <w:rFonts w:ascii="Times New Roman" w:hAnsi="Times New Roman" w:cs="Times New Roman"/>
        </w:rPr>
        <w:fldChar w:fldCharType="end"/>
      </w:r>
      <w:r w:rsidRPr="002B6F18">
        <w:rPr>
          <w:rFonts w:ascii="Times New Roman" w:hAnsi="Times New Roman" w:cs="Times New Roman"/>
        </w:rPr>
        <w:t xml:space="preserve">.  </w:t>
      </w:r>
      <w:r>
        <w:rPr>
          <w:rFonts w:ascii="Times New Roman" w:hAnsi="Times New Roman" w:cs="Times New Roman"/>
        </w:rPr>
        <w:t>Because</w:t>
      </w:r>
      <w:r w:rsidRPr="002B6F18">
        <w:rPr>
          <w:rFonts w:ascii="Times New Roman" w:hAnsi="Times New Roman" w:cs="Times New Roman"/>
        </w:rPr>
        <w:t xml:space="preserve"> these ecosystems</w:t>
      </w:r>
      <w:r>
        <w:rPr>
          <w:rFonts w:ascii="Times New Roman" w:hAnsi="Times New Roman" w:cs="Times New Roman"/>
        </w:rPr>
        <w:t xml:space="preserve"> depend on </w:t>
      </w:r>
      <w:ins w:id="68" w:author="Clay Arango" w:date="2019-04-15T13:51:00Z">
        <w:r w:rsidR="00441672">
          <w:rPr>
            <w:rFonts w:ascii="Times New Roman" w:hAnsi="Times New Roman" w:cs="Times New Roman"/>
          </w:rPr>
          <w:t xml:space="preserve">energy </w:t>
        </w:r>
      </w:ins>
      <w:r>
        <w:rPr>
          <w:rFonts w:ascii="Times New Roman" w:hAnsi="Times New Roman" w:cs="Times New Roman"/>
        </w:rPr>
        <w:t>subsidies from the surrounding environment</w:t>
      </w:r>
      <w:ins w:id="69" w:author="Clay Arango" w:date="2019-04-15T13:51:00Z">
        <w:r w:rsidR="00441672" w:rsidRPr="00441672">
          <w:rPr>
            <w:rFonts w:ascii="Times New Roman" w:hAnsi="Times New Roman" w:cs="Times New Roman"/>
          </w:rPr>
          <w:t xml:space="preserve"> </w:t>
        </w:r>
        <w:r w:rsidR="00441672">
          <w:rPr>
            <w:rFonts w:ascii="Times New Roman" w:hAnsi="Times New Roman" w:cs="Times New Roman"/>
          </w:rPr>
          <w:t>rather than energy produced in the aquatic ecosystem</w:t>
        </w:r>
      </w:ins>
      <w:r>
        <w:rPr>
          <w:rFonts w:ascii="Times New Roman" w:hAnsi="Times New Roman" w:cs="Times New Roman"/>
        </w:rPr>
        <w:t>, they are considered</w:t>
      </w:r>
      <w:ins w:id="70" w:author="Clay Arango" w:date="2019-04-15T13:51:00Z">
        <w:r w:rsidR="00441672">
          <w:rPr>
            <w:rFonts w:ascii="Times New Roman" w:hAnsi="Times New Roman" w:cs="Times New Roman"/>
          </w:rPr>
          <w:t xml:space="preserve"> net</w:t>
        </w:r>
      </w:ins>
      <w:r>
        <w:rPr>
          <w:rFonts w:ascii="Times New Roman" w:hAnsi="Times New Roman" w:cs="Times New Roman"/>
        </w:rPr>
        <w:t xml:space="preserve"> </w:t>
      </w:r>
      <w:r w:rsidRPr="002B6F18">
        <w:rPr>
          <w:rFonts w:ascii="Times New Roman" w:hAnsi="Times New Roman" w:cs="Times New Roman"/>
        </w:rPr>
        <w:t>heterotrophic</w:t>
      </w:r>
      <w:del w:id="71" w:author="Clay Arango" w:date="2019-04-15T13:52:00Z">
        <w:r w:rsidDel="00441672">
          <w:rPr>
            <w:rFonts w:ascii="Times New Roman" w:hAnsi="Times New Roman" w:cs="Times New Roman"/>
          </w:rPr>
          <w:delText>,</w:delText>
        </w:r>
      </w:del>
      <w:del w:id="72" w:author="Clay Arango" w:date="2019-04-15T13:51:00Z">
        <w:r w:rsidDel="00441672">
          <w:rPr>
            <w:rFonts w:ascii="Times New Roman" w:hAnsi="Times New Roman" w:cs="Times New Roman"/>
          </w:rPr>
          <w:delText xml:space="preserve"> meaning their food web is sustained by energy produced in the neighboring terrestrial ecosystems rather than the aquatic </w:delText>
        </w:r>
        <w:r w:rsidR="00DE3336" w:rsidDel="00441672">
          <w:rPr>
            <w:rFonts w:ascii="Times New Roman" w:hAnsi="Times New Roman" w:cs="Times New Roman"/>
          </w:rPr>
          <w:delText>ecosystem</w:delText>
        </w:r>
      </w:del>
      <w:r w:rsidRPr="002B6F18">
        <w:rPr>
          <w:rFonts w:ascii="Times New Roman" w:hAnsi="Times New Roman" w:cs="Times New Roman"/>
        </w:rPr>
        <w:t xml:space="preserve">.  </w:t>
      </w:r>
      <w:r>
        <w:rPr>
          <w:rFonts w:ascii="Times New Roman" w:hAnsi="Times New Roman" w:cs="Times New Roman"/>
        </w:rPr>
        <w:t xml:space="preserve">When </w:t>
      </w:r>
      <w:proofErr w:type="spellStart"/>
      <w:r>
        <w:rPr>
          <w:rFonts w:ascii="Times New Roman" w:hAnsi="Times New Roman" w:cs="Times New Roman"/>
        </w:rPr>
        <w:t>allochthonous</w:t>
      </w:r>
      <w:proofErr w:type="spellEnd"/>
      <w:r>
        <w:rPr>
          <w:rFonts w:ascii="Times New Roman" w:hAnsi="Times New Roman" w:cs="Times New Roman"/>
        </w:rPr>
        <w:t xml:space="preserve"> matter enters streams, </w:t>
      </w:r>
      <w:r w:rsidRPr="002B6F18">
        <w:rPr>
          <w:rFonts w:ascii="Times New Roman" w:hAnsi="Times New Roman" w:cs="Times New Roman"/>
        </w:rPr>
        <w:t xml:space="preserve">aquatic fungi </w:t>
      </w:r>
      <w:r>
        <w:rPr>
          <w:rFonts w:ascii="Times New Roman" w:hAnsi="Times New Roman" w:cs="Times New Roman"/>
        </w:rPr>
        <w:t xml:space="preserve">and bacteria colonize the organic matter as they </w:t>
      </w:r>
      <w:r w:rsidRPr="002B6F18">
        <w:rPr>
          <w:rFonts w:ascii="Times New Roman" w:hAnsi="Times New Roman" w:cs="Times New Roman"/>
        </w:rPr>
        <w:t>consume the leaves</w:t>
      </w:r>
      <w:r>
        <w:rPr>
          <w:rFonts w:ascii="Times New Roman" w:hAnsi="Times New Roman" w:cs="Times New Roman"/>
        </w:rPr>
        <w:t xml:space="preserve">, forming </w:t>
      </w:r>
      <w:r w:rsidRPr="002B6F18">
        <w:rPr>
          <w:rFonts w:ascii="Times New Roman" w:hAnsi="Times New Roman" w:cs="Times New Roman"/>
        </w:rPr>
        <w:t>a thin</w:t>
      </w:r>
      <w:r>
        <w:rPr>
          <w:rFonts w:ascii="Times New Roman" w:hAnsi="Times New Roman" w:cs="Times New Roman"/>
        </w:rPr>
        <w:t>,</w:t>
      </w:r>
      <w:r w:rsidRPr="002B6F18">
        <w:rPr>
          <w:rFonts w:ascii="Times New Roman" w:hAnsi="Times New Roman" w:cs="Times New Roman"/>
        </w:rPr>
        <w:t xml:space="preserve"> slimy biofilm.  The </w:t>
      </w:r>
      <w:proofErr w:type="spellStart"/>
      <w:r>
        <w:rPr>
          <w:rFonts w:ascii="Times New Roman" w:hAnsi="Times New Roman" w:cs="Times New Roman"/>
        </w:rPr>
        <w:t>allochthonous</w:t>
      </w:r>
      <w:proofErr w:type="spellEnd"/>
      <w:r>
        <w:rPr>
          <w:rFonts w:ascii="Times New Roman" w:hAnsi="Times New Roman" w:cs="Times New Roman"/>
        </w:rPr>
        <w:t xml:space="preserve"> matter is </w:t>
      </w:r>
      <w:r w:rsidRPr="002B6F18">
        <w:rPr>
          <w:rFonts w:ascii="Times New Roman" w:hAnsi="Times New Roman" w:cs="Times New Roman"/>
        </w:rPr>
        <w:t>composed almost entirely of hydrocarbons which the biofilm</w:t>
      </w:r>
      <w:r>
        <w:rPr>
          <w:rFonts w:ascii="Times New Roman" w:hAnsi="Times New Roman" w:cs="Times New Roman"/>
        </w:rPr>
        <w:t xml:space="preserve"> organisms</w:t>
      </w:r>
      <w:r w:rsidRPr="002B6F18">
        <w:rPr>
          <w:rFonts w:ascii="Times New Roman" w:hAnsi="Times New Roman" w:cs="Times New Roman"/>
        </w:rPr>
        <w:t xml:space="preserve"> slowly </w:t>
      </w:r>
      <w:r>
        <w:rPr>
          <w:rFonts w:ascii="Times New Roman" w:hAnsi="Times New Roman" w:cs="Times New Roman"/>
        </w:rPr>
        <w:t>metabolize</w:t>
      </w:r>
      <w:r w:rsidRPr="002B6F18">
        <w:rPr>
          <w:rFonts w:ascii="Times New Roman" w:hAnsi="Times New Roman" w:cs="Times New Roman"/>
        </w:rPr>
        <w:t xml:space="preserve">.  </w:t>
      </w:r>
      <w:r>
        <w:rPr>
          <w:rFonts w:ascii="Times New Roman" w:hAnsi="Times New Roman" w:cs="Times New Roman"/>
        </w:rPr>
        <w:t xml:space="preserve">Because headwater streams often have </w:t>
      </w:r>
      <w:r w:rsidRPr="002B6F18">
        <w:rPr>
          <w:rFonts w:ascii="Times New Roman" w:hAnsi="Times New Roman" w:cs="Times New Roman"/>
        </w:rPr>
        <w:t xml:space="preserve">scant nutrients </w:t>
      </w:r>
      <w:r>
        <w:rPr>
          <w:rFonts w:ascii="Times New Roman" w:hAnsi="Times New Roman" w:cs="Times New Roman"/>
        </w:rPr>
        <w:t>containing phosphorus or nitrogen</w:t>
      </w:r>
      <w:r w:rsidR="00C84B31">
        <w:rPr>
          <w:rFonts w:ascii="Times New Roman" w:hAnsi="Times New Roman" w:cs="Times New Roman"/>
        </w:rPr>
        <w:t xml:space="preserve"> </w:t>
      </w:r>
      <w:r w:rsidR="00C84B31">
        <w:rPr>
          <w:rFonts w:ascii="Times New Roman" w:hAnsi="Times New Roman" w:cs="Times New Roman"/>
        </w:rPr>
        <w:fldChar w:fldCharType="begin"/>
      </w:r>
      <w:r w:rsidR="00C84B31">
        <w:rPr>
          <w:rFonts w:ascii="Times New Roman" w:hAnsi="Times New Roman" w:cs="Times New Roman"/>
        </w:rPr>
        <w:instrText xml:space="preserve"> ADDIN ZOTERO_ITEM CSL_CITATION {"citationID":"pLddtw3n","properties":{"formattedCitation":"(Warren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C84B31">
        <w:rPr>
          <w:rFonts w:ascii="Times New Roman" w:hAnsi="Times New Roman" w:cs="Times New Roman"/>
        </w:rPr>
        <w:fldChar w:fldCharType="separate"/>
      </w:r>
      <w:r w:rsidR="00C84B31" w:rsidRPr="003D61DC">
        <w:rPr>
          <w:rFonts w:ascii="Times New Roman" w:hAnsi="Times New Roman" w:cs="Times New Roman"/>
        </w:rPr>
        <w:t>(Warren et al. 2017)</w:t>
      </w:r>
      <w:r w:rsidR="00C84B31">
        <w:rPr>
          <w:rFonts w:ascii="Times New Roman" w:hAnsi="Times New Roman" w:cs="Times New Roman"/>
        </w:rPr>
        <w:fldChar w:fldCharType="end"/>
      </w:r>
      <w:r>
        <w:rPr>
          <w:rFonts w:ascii="Times New Roman" w:hAnsi="Times New Roman" w:cs="Times New Roman"/>
        </w:rPr>
        <w:t>,</w:t>
      </w:r>
      <w:r w:rsidRPr="002B6F18">
        <w:rPr>
          <w:rFonts w:ascii="Times New Roman" w:hAnsi="Times New Roman" w:cs="Times New Roman"/>
        </w:rPr>
        <w:t xml:space="preserve"> </w:t>
      </w:r>
      <w:r>
        <w:rPr>
          <w:rFonts w:ascii="Times New Roman" w:hAnsi="Times New Roman" w:cs="Times New Roman"/>
        </w:rPr>
        <w:t xml:space="preserve">these nutrients are </w:t>
      </w:r>
      <w:r w:rsidRPr="002B6F18">
        <w:rPr>
          <w:rFonts w:ascii="Times New Roman" w:hAnsi="Times New Roman" w:cs="Times New Roman"/>
        </w:rPr>
        <w:t xml:space="preserve">absorbed for critical cellular processes while hydrocarbons are used for biofilm structure </w:t>
      </w:r>
      <w:r>
        <w:rPr>
          <w:rFonts w:ascii="Times New Roman" w:hAnsi="Times New Roman" w:cs="Times New Roman"/>
        </w:rPr>
        <w:t xml:space="preserve">or </w:t>
      </w:r>
      <w:r w:rsidRPr="002B6F18">
        <w:rPr>
          <w:rFonts w:ascii="Times New Roman" w:hAnsi="Times New Roman" w:cs="Times New Roman"/>
        </w:rPr>
        <w:t>broken down completely as an energy source</w:t>
      </w:r>
      <w:r>
        <w:rPr>
          <w:rFonts w:ascii="Times New Roman" w:hAnsi="Times New Roman" w:cs="Times New Roman"/>
        </w:rPr>
        <w:t>,</w:t>
      </w:r>
      <w:r w:rsidRPr="002B6F18">
        <w:rPr>
          <w:rFonts w:ascii="Times New Roman" w:hAnsi="Times New Roman" w:cs="Times New Roman"/>
        </w:rPr>
        <w:t xml:space="preserve"> </w:t>
      </w:r>
      <w:r>
        <w:rPr>
          <w:rFonts w:ascii="Times New Roman" w:hAnsi="Times New Roman" w:cs="Times New Roman"/>
        </w:rPr>
        <w:t xml:space="preserve">releasing </w:t>
      </w:r>
      <w:r w:rsidRPr="002B6F18">
        <w:rPr>
          <w:rFonts w:ascii="Times New Roman" w:hAnsi="Times New Roman" w:cs="Times New Roman"/>
        </w:rPr>
        <w:t>carbon dioxide through respiration.</w:t>
      </w:r>
      <w:ins w:id="73" w:author="Clay Arango" w:date="2019-04-15T13:53:00Z">
        <w:r w:rsidR="00441672">
          <w:rPr>
            <w:rFonts w:ascii="Times New Roman" w:hAnsi="Times New Roman" w:cs="Times New Roman"/>
          </w:rPr>
          <w:t xml:space="preserve">  </w:t>
        </w:r>
      </w:ins>
      <w:ins w:id="74" w:author="Clay Arango" w:date="2019-04-15T14:01:00Z">
        <w:r w:rsidR="00441672">
          <w:rPr>
            <w:rFonts w:ascii="Times New Roman" w:hAnsi="Times New Roman" w:cs="Times New Roman"/>
          </w:rPr>
          <w:t>T</w:t>
        </w:r>
      </w:ins>
      <w:ins w:id="75" w:author="Clay Arango" w:date="2019-04-15T13:53:00Z">
        <w:r w:rsidR="00441672">
          <w:rPr>
            <w:rFonts w:ascii="Times New Roman" w:hAnsi="Times New Roman" w:cs="Times New Roman"/>
          </w:rPr>
          <w:t xml:space="preserve">he metabolism of </w:t>
        </w:r>
        <w:proofErr w:type="spellStart"/>
        <w:r w:rsidR="00441672">
          <w:rPr>
            <w:rFonts w:ascii="Times New Roman" w:hAnsi="Times New Roman" w:cs="Times New Roman"/>
          </w:rPr>
          <w:t>allochthonous</w:t>
        </w:r>
        <w:proofErr w:type="spellEnd"/>
        <w:r w:rsidR="00441672">
          <w:rPr>
            <w:rFonts w:ascii="Times New Roman" w:hAnsi="Times New Roman" w:cs="Times New Roman"/>
          </w:rPr>
          <w:t xml:space="preserve"> organic matter </w:t>
        </w:r>
      </w:ins>
      <w:ins w:id="76" w:author="Clay Arango" w:date="2019-04-15T14:01:00Z">
        <w:r w:rsidR="00441672">
          <w:rPr>
            <w:rFonts w:ascii="Times New Roman" w:hAnsi="Times New Roman" w:cs="Times New Roman"/>
          </w:rPr>
          <w:t xml:space="preserve">by biofilms </w:t>
        </w:r>
      </w:ins>
      <w:ins w:id="77" w:author="Clay Arango" w:date="2019-04-15T13:53:00Z">
        <w:r w:rsidR="00441672">
          <w:rPr>
            <w:rFonts w:ascii="Times New Roman" w:hAnsi="Times New Roman" w:cs="Times New Roman"/>
          </w:rPr>
          <w:t xml:space="preserve">provides a critical link between difficult to digest terrestrial production and </w:t>
        </w:r>
      </w:ins>
      <w:ins w:id="78" w:author="Clay Arango" w:date="2019-04-15T13:55:00Z">
        <w:r w:rsidR="00441672">
          <w:rPr>
            <w:rFonts w:ascii="Times New Roman" w:hAnsi="Times New Roman" w:cs="Times New Roman"/>
          </w:rPr>
          <w:t>aquatic invertebrates</w:t>
        </w:r>
      </w:ins>
      <w:ins w:id="79" w:author="Clay Arango" w:date="2019-04-15T13:53:00Z">
        <w:r w:rsidR="00441672">
          <w:rPr>
            <w:rFonts w:ascii="Times New Roman" w:hAnsi="Times New Roman" w:cs="Times New Roman"/>
          </w:rPr>
          <w:t>.</w:t>
        </w:r>
      </w:ins>
    </w:p>
    <w:p w14:paraId="47564B74" w14:textId="4DF68F62" w:rsidR="00177584" w:rsidRPr="002B6F18" w:rsidRDefault="00177584" w:rsidP="00177584">
      <w:pPr>
        <w:spacing w:line="480" w:lineRule="auto"/>
        <w:ind w:firstLine="720"/>
        <w:rPr>
          <w:rFonts w:ascii="Times New Roman" w:hAnsi="Times New Roman" w:cs="Times New Roman"/>
        </w:rPr>
      </w:pPr>
      <w:del w:id="80" w:author="Clay Arango" w:date="2019-04-15T13:55:00Z">
        <w:r w:rsidRPr="002B6F18" w:rsidDel="00441672">
          <w:rPr>
            <w:rFonts w:ascii="Times New Roman" w:hAnsi="Times New Roman" w:cs="Times New Roman"/>
          </w:rPr>
          <w:delText>Many a</w:delText>
        </w:r>
      </w:del>
      <w:ins w:id="81" w:author="Clay Arango" w:date="2019-04-15T13:55:00Z">
        <w:r w:rsidR="00441672">
          <w:rPr>
            <w:rFonts w:ascii="Times New Roman" w:hAnsi="Times New Roman" w:cs="Times New Roman"/>
          </w:rPr>
          <w:t>A</w:t>
        </w:r>
      </w:ins>
      <w:r w:rsidRPr="002B6F18">
        <w:rPr>
          <w:rFonts w:ascii="Times New Roman" w:hAnsi="Times New Roman" w:cs="Times New Roman"/>
        </w:rPr>
        <w:t xml:space="preserve">quatic invertebrates </w:t>
      </w:r>
      <w:ins w:id="82" w:author="Clay Arango" w:date="2019-04-15T13:55:00Z">
        <w:r w:rsidR="00441672">
          <w:rPr>
            <w:rFonts w:ascii="Times New Roman" w:hAnsi="Times New Roman" w:cs="Times New Roman"/>
          </w:rPr>
          <w:t xml:space="preserve">are frequently characterized by what they eat rather than their taxonomic name. </w:t>
        </w:r>
      </w:ins>
      <w:ins w:id="83" w:author="Clay Arango" w:date="2019-04-15T13:56:00Z">
        <w:r w:rsidR="00441672">
          <w:rPr>
            <w:rFonts w:ascii="Times New Roman" w:hAnsi="Times New Roman" w:cs="Times New Roman"/>
          </w:rPr>
          <w:t xml:space="preserve"> Some </w:t>
        </w:r>
      </w:ins>
      <w:ins w:id="84" w:author="Clay Arango" w:date="2019-04-15T13:57:00Z">
        <w:r w:rsidR="00441672">
          <w:rPr>
            <w:rFonts w:ascii="Times New Roman" w:hAnsi="Times New Roman" w:cs="Times New Roman"/>
          </w:rPr>
          <w:t xml:space="preserve">called “shredders” </w:t>
        </w:r>
      </w:ins>
      <w:del w:id="85" w:author="Clay Arango" w:date="2019-04-15T13:56:00Z">
        <w:r w:rsidRPr="002B6F18" w:rsidDel="00441672">
          <w:rPr>
            <w:rFonts w:ascii="Times New Roman" w:hAnsi="Times New Roman" w:cs="Times New Roman"/>
          </w:rPr>
          <w:delText xml:space="preserve">seek out these </w:delText>
        </w:r>
      </w:del>
      <w:ins w:id="86" w:author="Clay Arango" w:date="2019-04-15T13:56:00Z">
        <w:r w:rsidR="00441672">
          <w:rPr>
            <w:rFonts w:ascii="Times New Roman" w:hAnsi="Times New Roman" w:cs="Times New Roman"/>
          </w:rPr>
          <w:t xml:space="preserve">eat </w:t>
        </w:r>
      </w:ins>
      <w:r w:rsidRPr="002B6F18">
        <w:rPr>
          <w:rFonts w:ascii="Times New Roman" w:hAnsi="Times New Roman" w:cs="Times New Roman"/>
        </w:rPr>
        <w:t xml:space="preserve">biofilm laden leaves </w:t>
      </w:r>
      <w:del w:id="87" w:author="Clay Arango" w:date="2019-04-15T13:56:00Z">
        <w:r w:rsidRPr="002B6F18" w:rsidDel="00441672">
          <w:rPr>
            <w:rFonts w:ascii="Times New Roman" w:hAnsi="Times New Roman" w:cs="Times New Roman"/>
          </w:rPr>
          <w:delText xml:space="preserve">and begin </w:delText>
        </w:r>
      </w:del>
      <w:ins w:id="88" w:author="Clay Arango" w:date="2019-04-15T13:57:00Z">
        <w:r w:rsidR="00441672">
          <w:rPr>
            <w:rFonts w:ascii="Times New Roman" w:hAnsi="Times New Roman" w:cs="Times New Roman"/>
          </w:rPr>
          <w:t xml:space="preserve">whereas those called “collectors” </w:t>
        </w:r>
      </w:ins>
      <w:del w:id="89" w:author="Clay Arango" w:date="2019-04-15T13:57:00Z">
        <w:r w:rsidRPr="002B6F18" w:rsidDel="00441672">
          <w:rPr>
            <w:rFonts w:ascii="Times New Roman" w:hAnsi="Times New Roman" w:cs="Times New Roman"/>
          </w:rPr>
          <w:delText xml:space="preserve">shredding them to ingest the most nutritious and soft parts.  Other invertebrates may patiently </w:delText>
        </w:r>
      </w:del>
      <w:r w:rsidRPr="002B6F18">
        <w:rPr>
          <w:rFonts w:ascii="Times New Roman" w:hAnsi="Times New Roman" w:cs="Times New Roman"/>
        </w:rPr>
        <w:t xml:space="preserve">wait for </w:t>
      </w:r>
      <w:del w:id="90" w:author="Clay Arango" w:date="2019-04-15T13:57:00Z">
        <w:r w:rsidRPr="002B6F18" w:rsidDel="00441672">
          <w:rPr>
            <w:rFonts w:ascii="Times New Roman" w:hAnsi="Times New Roman" w:cs="Times New Roman"/>
          </w:rPr>
          <w:delText xml:space="preserve">discarded </w:delText>
        </w:r>
      </w:del>
      <w:r w:rsidRPr="002B6F18">
        <w:rPr>
          <w:rFonts w:ascii="Times New Roman" w:hAnsi="Times New Roman" w:cs="Times New Roman"/>
        </w:rPr>
        <w:t xml:space="preserve">particles of </w:t>
      </w:r>
      <w:r w:rsidRPr="002B6F18">
        <w:rPr>
          <w:rFonts w:ascii="Times New Roman" w:hAnsi="Times New Roman" w:cs="Times New Roman"/>
        </w:rPr>
        <w:lastRenderedPageBreak/>
        <w:t>food to be delivered to them by the current or actively collect small scraps from the stream bed.  A few are predatory</w:t>
      </w:r>
      <w:ins w:id="91" w:author="Clay Arango" w:date="2019-04-15T13:58:00Z">
        <w:r w:rsidR="00441672">
          <w:rPr>
            <w:rFonts w:ascii="Times New Roman" w:hAnsi="Times New Roman" w:cs="Times New Roman"/>
          </w:rPr>
          <w:t>,</w:t>
        </w:r>
      </w:ins>
      <w:r w:rsidRPr="002B6F18">
        <w:rPr>
          <w:rFonts w:ascii="Times New Roman" w:hAnsi="Times New Roman" w:cs="Times New Roman"/>
        </w:rPr>
        <w:t xml:space="preserve"> </w:t>
      </w:r>
      <w:del w:id="92" w:author="Clay Arango" w:date="2019-04-15T13:58:00Z">
        <w:r w:rsidRPr="002B6F18" w:rsidDel="00441672">
          <w:rPr>
            <w:rFonts w:ascii="Times New Roman" w:hAnsi="Times New Roman" w:cs="Times New Roman"/>
          </w:rPr>
          <w:delText xml:space="preserve">which </w:delText>
        </w:r>
      </w:del>
      <w:r w:rsidRPr="002B6F18">
        <w:rPr>
          <w:rFonts w:ascii="Times New Roman" w:hAnsi="Times New Roman" w:cs="Times New Roman"/>
        </w:rPr>
        <w:t>spend</w:t>
      </w:r>
      <w:ins w:id="93" w:author="Clay Arango" w:date="2019-04-15T13:58:00Z">
        <w:r w:rsidR="00441672">
          <w:rPr>
            <w:rFonts w:ascii="Times New Roman" w:hAnsi="Times New Roman" w:cs="Times New Roman"/>
          </w:rPr>
          <w:t>ing</w:t>
        </w:r>
      </w:ins>
      <w:r w:rsidRPr="002B6F18">
        <w:rPr>
          <w:rFonts w:ascii="Times New Roman" w:hAnsi="Times New Roman" w:cs="Times New Roman"/>
        </w:rPr>
        <w:t xml:space="preserve"> their time hunting for other invertebrates </w:t>
      </w:r>
      <w:del w:id="94" w:author="Clay Arango" w:date="2019-04-15T13:58:00Z">
        <w:r w:rsidRPr="002B6F18" w:rsidDel="00441672">
          <w:rPr>
            <w:rFonts w:ascii="Times New Roman" w:hAnsi="Times New Roman" w:cs="Times New Roman"/>
          </w:rPr>
          <w:delText>which have found themselves vulnerable</w:delText>
        </w:r>
      </w:del>
      <w:ins w:id="95" w:author="Clay Arango" w:date="2019-04-15T13:58:00Z">
        <w:r w:rsidR="00441672">
          <w:rPr>
            <w:rFonts w:ascii="Times New Roman" w:hAnsi="Times New Roman" w:cs="Times New Roman"/>
          </w:rPr>
          <w:t>while others called “scrapers</w:t>
        </w:r>
      </w:ins>
      <w:ins w:id="96" w:author="Clay Arango" w:date="2019-04-15T13:59:00Z">
        <w:r w:rsidR="00441672">
          <w:rPr>
            <w:rFonts w:ascii="Times New Roman" w:hAnsi="Times New Roman" w:cs="Times New Roman"/>
          </w:rPr>
          <w:t>” eat</w:t>
        </w:r>
      </w:ins>
      <w:ins w:id="97" w:author="Clay Arango" w:date="2019-04-15T13:58:00Z">
        <w:r w:rsidR="00441672">
          <w:rPr>
            <w:rFonts w:ascii="Times New Roman" w:hAnsi="Times New Roman" w:cs="Times New Roman"/>
          </w:rPr>
          <w:t xml:space="preserve"> algae</w:t>
        </w:r>
      </w:ins>
      <w:ins w:id="98" w:author="Clay Arango" w:date="2019-04-15T13:59:00Z">
        <w:r w:rsidR="00441672">
          <w:rPr>
            <w:rFonts w:ascii="Times New Roman" w:hAnsi="Times New Roman" w:cs="Times New Roman"/>
          </w:rPr>
          <w:t xml:space="preserve"> or biofilm directly from rock or other surfaces</w:t>
        </w:r>
      </w:ins>
      <w:r w:rsidRPr="002B6F18">
        <w:rPr>
          <w:rFonts w:ascii="Times New Roman" w:hAnsi="Times New Roman" w:cs="Times New Roman"/>
        </w:rPr>
        <w:t xml:space="preserve">.  This whole food web is overshadowed by the presence of fish which regularly occupy the top trophic level </w:t>
      </w:r>
      <w:r>
        <w:rPr>
          <w:rFonts w:ascii="Times New Roman" w:hAnsi="Times New Roman" w:cs="Times New Roman"/>
        </w:rPr>
        <w:t>and</w:t>
      </w:r>
      <w:r w:rsidRPr="002B6F18">
        <w:rPr>
          <w:rFonts w:ascii="Times New Roman" w:hAnsi="Times New Roman" w:cs="Times New Roman"/>
        </w:rPr>
        <w:t xml:space="preserve"> continuously monitor the water column for anything that may fit in their mouth.</w:t>
      </w:r>
    </w:p>
    <w:p w14:paraId="783C452A" w14:textId="4155095B" w:rsidR="00B851C8" w:rsidRDefault="002D3A7E" w:rsidP="004F0AF4">
      <w:pPr>
        <w:spacing w:line="480" w:lineRule="auto"/>
        <w:ind w:firstLine="720"/>
        <w:rPr>
          <w:rFonts w:ascii="Times New Roman" w:hAnsi="Times New Roman" w:cs="Times New Roman"/>
        </w:rPr>
      </w:pPr>
      <w:r>
        <w:rPr>
          <w:rFonts w:ascii="Times New Roman" w:hAnsi="Times New Roman" w:cs="Times New Roman"/>
        </w:rPr>
        <w:t>Headwater</w:t>
      </w:r>
      <w:r w:rsidR="005A1765">
        <w:rPr>
          <w:rFonts w:ascii="Times New Roman" w:hAnsi="Times New Roman" w:cs="Times New Roman"/>
        </w:rPr>
        <w:t xml:space="preserve"> </w:t>
      </w:r>
      <w:r>
        <w:rPr>
          <w:rFonts w:ascii="Times New Roman" w:hAnsi="Times New Roman" w:cs="Times New Roman"/>
        </w:rPr>
        <w:t>s</w:t>
      </w:r>
      <w:r w:rsidR="005A1765">
        <w:rPr>
          <w:rFonts w:ascii="Times New Roman" w:hAnsi="Times New Roman" w:cs="Times New Roman"/>
        </w:rPr>
        <w:t>treams</w:t>
      </w:r>
      <w:r>
        <w:rPr>
          <w:rFonts w:ascii="Times New Roman" w:hAnsi="Times New Roman" w:cs="Times New Roman"/>
        </w:rPr>
        <w:t xml:space="preserve"> sustain c</w:t>
      </w:r>
      <w:r w:rsidR="00AB4694">
        <w:rPr>
          <w:rFonts w:ascii="Times New Roman" w:hAnsi="Times New Roman" w:cs="Times New Roman"/>
        </w:rPr>
        <w:t xml:space="preserve">ertain species of </w:t>
      </w:r>
      <w:r>
        <w:rPr>
          <w:rFonts w:ascii="Times New Roman" w:hAnsi="Times New Roman" w:cs="Times New Roman"/>
        </w:rPr>
        <w:t xml:space="preserve">culturally and economically important </w:t>
      </w:r>
      <w:r w:rsidR="00AB4694">
        <w:rPr>
          <w:rFonts w:ascii="Times New Roman" w:hAnsi="Times New Roman" w:cs="Times New Roman"/>
        </w:rPr>
        <w:t>fish</w:t>
      </w:r>
      <w:r>
        <w:rPr>
          <w:rFonts w:ascii="Times New Roman" w:hAnsi="Times New Roman" w:cs="Times New Roman"/>
        </w:rPr>
        <w:t>.  The life histories of s</w:t>
      </w:r>
      <w:r w:rsidR="00AB4694">
        <w:rPr>
          <w:rFonts w:ascii="Times New Roman" w:hAnsi="Times New Roman" w:cs="Times New Roman"/>
        </w:rPr>
        <w:t xml:space="preserve">ome populations of </w:t>
      </w:r>
      <w:r>
        <w:rPr>
          <w:rFonts w:ascii="Times New Roman" w:hAnsi="Times New Roman" w:cs="Times New Roman"/>
        </w:rPr>
        <w:t xml:space="preserve">trout are played out solely </w:t>
      </w:r>
      <w:r w:rsidR="00AB4694">
        <w:rPr>
          <w:rFonts w:ascii="Times New Roman" w:hAnsi="Times New Roman" w:cs="Times New Roman"/>
        </w:rPr>
        <w:t xml:space="preserve">in headwaters while others use them as </w:t>
      </w:r>
      <w:r w:rsidRPr="002B6F18">
        <w:rPr>
          <w:rFonts w:ascii="Times New Roman" w:hAnsi="Times New Roman" w:cs="Times New Roman"/>
        </w:rPr>
        <w:t>reari</w:t>
      </w:r>
      <w:r>
        <w:rPr>
          <w:rFonts w:ascii="Times New Roman" w:hAnsi="Times New Roman" w:cs="Times New Roman"/>
        </w:rPr>
        <w:t xml:space="preserve">ng habitat for their young. </w:t>
      </w:r>
      <w:commentRangeStart w:id="99"/>
      <w:r>
        <w:rPr>
          <w:rFonts w:ascii="Times New Roman" w:hAnsi="Times New Roman" w:cs="Times New Roman"/>
        </w:rPr>
        <w:t xml:space="preserve">A few species </w:t>
      </w:r>
      <w:ins w:id="100" w:author="Clay Arango" w:date="2019-04-15T14:17:00Z">
        <w:r w:rsidR="00DC031E">
          <w:rPr>
            <w:rFonts w:ascii="Times New Roman" w:hAnsi="Times New Roman" w:cs="Times New Roman"/>
          </w:rPr>
          <w:t xml:space="preserve">such as X and Y </w:t>
        </w:r>
      </w:ins>
      <w:r>
        <w:rPr>
          <w:rFonts w:ascii="Times New Roman" w:hAnsi="Times New Roman" w:cs="Times New Roman"/>
        </w:rPr>
        <w:t xml:space="preserve">seek them out </w:t>
      </w:r>
      <w:r w:rsidRPr="002B6F18">
        <w:rPr>
          <w:rFonts w:ascii="Times New Roman" w:hAnsi="Times New Roman" w:cs="Times New Roman"/>
        </w:rPr>
        <w:t xml:space="preserve">as </w:t>
      </w:r>
      <w:r w:rsidR="00AB4694">
        <w:rPr>
          <w:rFonts w:ascii="Times New Roman" w:hAnsi="Times New Roman" w:cs="Times New Roman"/>
        </w:rPr>
        <w:t>refuges from heat and predation</w:t>
      </w:r>
      <w:r w:rsidR="00F36685" w:rsidRPr="002B6F18">
        <w:rPr>
          <w:rFonts w:ascii="Times New Roman" w:hAnsi="Times New Roman" w:cs="Times New Roman"/>
        </w:rPr>
        <w:t xml:space="preserve"> </w:t>
      </w:r>
      <w:r w:rsidR="00F36685">
        <w:rPr>
          <w:rFonts w:ascii="Times New Roman" w:hAnsi="Times New Roman" w:cs="Times New Roman"/>
        </w:rPr>
        <w:fldChar w:fldCharType="begin"/>
      </w:r>
      <w:r w:rsidR="00F36685">
        <w:rPr>
          <w:rFonts w:ascii="Times New Roman" w:hAnsi="Times New Roman" w:cs="Times New Roman"/>
        </w:rPr>
        <w:instrText xml:space="preserve"> ADDIN ZOTERO_ITEM CSL_CITATION {"citationID":"YHJ0fihM","properties":{"formattedCitation":"(Meyer et al. 2007)","plainCitation":"(Meyer et al. 2007)","noteIndex":0},"citationItems":[{"id":90,"uris":["http://zotero.org/users/local/WH62bQVK/items/6HRPCY7B"],"uri":["http://zotero.org/users/local/WH62bQVK/items/6HRPCY7B"],"itemData":{"id":90,"type":"article-journal","title":"The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00F36685">
        <w:rPr>
          <w:rFonts w:ascii="Times New Roman" w:hAnsi="Times New Roman" w:cs="Times New Roman"/>
        </w:rPr>
        <w:fldChar w:fldCharType="separate"/>
      </w:r>
      <w:r w:rsidR="00F36685" w:rsidRPr="00C45691">
        <w:rPr>
          <w:rFonts w:ascii="Times New Roman" w:hAnsi="Times New Roman" w:cs="Times New Roman"/>
        </w:rPr>
        <w:t>(Meyer et al. 2007)</w:t>
      </w:r>
      <w:r w:rsidR="00F36685">
        <w:rPr>
          <w:rFonts w:ascii="Times New Roman" w:hAnsi="Times New Roman" w:cs="Times New Roman"/>
        </w:rPr>
        <w:fldChar w:fldCharType="end"/>
      </w:r>
      <w:r w:rsidR="00F36685">
        <w:rPr>
          <w:rFonts w:ascii="Times New Roman" w:hAnsi="Times New Roman" w:cs="Times New Roman"/>
        </w:rPr>
        <w:t>.</w:t>
      </w:r>
      <w:r>
        <w:rPr>
          <w:rFonts w:ascii="Times New Roman" w:hAnsi="Times New Roman" w:cs="Times New Roman"/>
        </w:rPr>
        <w:t xml:space="preserve"> </w:t>
      </w:r>
      <w:commentRangeEnd w:id="99"/>
      <w:r w:rsidR="00DC031E">
        <w:rPr>
          <w:rStyle w:val="CommentReference"/>
        </w:rPr>
        <w:commentReference w:id="99"/>
      </w:r>
      <w:r>
        <w:rPr>
          <w:rFonts w:ascii="Times New Roman" w:hAnsi="Times New Roman" w:cs="Times New Roman"/>
        </w:rPr>
        <w:t xml:space="preserve"> </w:t>
      </w:r>
      <w:r w:rsidR="004E737F" w:rsidRPr="002B6F18">
        <w:rPr>
          <w:rFonts w:ascii="Times New Roman" w:hAnsi="Times New Roman" w:cs="Times New Roman"/>
        </w:rPr>
        <w:t>In the Pacific Northwest headwaters</w:t>
      </w:r>
      <w:r w:rsidR="004E737F">
        <w:rPr>
          <w:rFonts w:ascii="Times New Roman" w:hAnsi="Times New Roman" w:cs="Times New Roman"/>
        </w:rPr>
        <w:t>,</w:t>
      </w:r>
      <w:r w:rsidR="004E737F" w:rsidRPr="002B6F18">
        <w:rPr>
          <w:rFonts w:ascii="Times New Roman" w:hAnsi="Times New Roman" w:cs="Times New Roman"/>
        </w:rPr>
        <w:t xml:space="preserve"> these fish are generally trout (Family Salmonidae)</w:t>
      </w:r>
      <w:r w:rsidR="004E737F">
        <w:rPr>
          <w:rFonts w:ascii="Times New Roman" w:hAnsi="Times New Roman" w:cs="Times New Roman"/>
        </w:rPr>
        <w:t xml:space="preserve"> </w:t>
      </w:r>
      <w:r w:rsidR="004E737F">
        <w:rPr>
          <w:rFonts w:ascii="Times New Roman" w:hAnsi="Times New Roman" w:cs="Times New Roman"/>
        </w:rPr>
        <w:fldChar w:fldCharType="begin"/>
      </w:r>
      <w:r w:rsidR="004E737F">
        <w:rPr>
          <w:rFonts w:ascii="Times New Roman" w:hAnsi="Times New Roman" w:cs="Times New Roman"/>
        </w:rPr>
        <w:instrText xml:space="preserve"> ADDIN ZOTERO_ITEM CSL_CITATION {"citationID":"XAj320ze","properties":{"formattedCitation":"(Richardson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004E737F">
        <w:rPr>
          <w:rFonts w:ascii="Times New Roman" w:hAnsi="Times New Roman" w:cs="Times New Roman"/>
        </w:rPr>
        <w:fldChar w:fldCharType="separate"/>
      </w:r>
      <w:r w:rsidR="004E737F" w:rsidRPr="007D0634">
        <w:rPr>
          <w:rFonts w:ascii="Times New Roman" w:hAnsi="Times New Roman" w:cs="Times New Roman"/>
        </w:rPr>
        <w:t>(Richardson and Danehy 2007)</w:t>
      </w:r>
      <w:r w:rsidR="004E737F">
        <w:rPr>
          <w:rFonts w:ascii="Times New Roman" w:hAnsi="Times New Roman" w:cs="Times New Roman"/>
        </w:rPr>
        <w:fldChar w:fldCharType="end"/>
      </w:r>
      <w:r>
        <w:rPr>
          <w:rFonts w:ascii="Times New Roman" w:hAnsi="Times New Roman" w:cs="Times New Roman"/>
        </w:rPr>
        <w:t xml:space="preserve"> and i</w:t>
      </w:r>
      <w:r w:rsidR="004E737F" w:rsidRPr="002B6F18">
        <w:rPr>
          <w:rFonts w:ascii="Times New Roman" w:hAnsi="Times New Roman" w:cs="Times New Roman"/>
        </w:rPr>
        <w:t xml:space="preserve">n the western USA trout are an important fish for recreational angling which has a sizable economy surrounding it </w:t>
      </w:r>
      <w:r w:rsidR="004E737F">
        <w:rPr>
          <w:rFonts w:ascii="Times New Roman" w:hAnsi="Times New Roman" w:cs="Times New Roman"/>
        </w:rPr>
        <w:fldChar w:fldCharType="begin"/>
      </w:r>
      <w:r w:rsidR="004E737F">
        <w:rPr>
          <w:rFonts w:ascii="Times New Roman" w:hAnsi="Times New Roman" w:cs="Times New Roman"/>
        </w:rPr>
        <w:instrText xml:space="preserve"> ADDIN ZOTERO_ITEM CSL_CITATION {"citationID":"WqsczkGp","properties":{"formattedCitation":"(TCW Economics 2010; Loomis and Ng 2012)","plainCitation":"(TCW Economics 2010; Loomis and Ng 2012)","noteIndex":0},"citationItems":[{"id":71,"uris":["http://zotero.org/users/local/WH62bQVK/items/UJY3WYBH"],"uri":["http://zotero.org/users/local/WH62bQVK/items/UJY3WYBH"],"itemData":{"id":71,"type":"report","title":"Economic Contributions and Impacts of Salmonid Resources in Southeast Alaska","genre":"Final Report to Trout Unlimited Alaska Program","abstract":"In southeast Alaska where natural resources are the foundation of many industries and a way of life for residents, salmonids resources make important contributions to commercial, sport, and subsistence/personal use fisheries.  Primary salmon species include Chinook, coho, sockeye, chum and pink salmon.  Steelhead, Dolly Varden and several trout species (Rainbow, brook and cutthroat) also are important, particularly to sport fisheries. The strong condition of wild salmonids in Alaska is attributed largely to the relative absence of dams and agricultural and urban development, as well as high marine survival rates, intensive harvest management and the prevalence of intact watersheds.  In spite of the degradation of some watersheds in southeast Alaska, the region still supports a disproportionately high share of the wild anadromous stocks of salmonids remaining in the Pacific Northwest.  Limiting further habitat degradation will be a key factor in conserving both salmonids and their economic contributions to southeast Alaska. Although previous studies have examined the economics of southeast Alaska fisheries individually, this study focuses on estimating the combined economic values and impacts of commercial, recreational, and personal use/subsistence salmonid fisheries in southeast Alaska.  The 2007 fishing season is used to develop a “snapshot” of these values and impacts.  Catch data compiled by the Alaska Department of Fish &amp; Game are used with economic factors, including prices paid for the commercial salmon harvest and expenditures made by recreational anglers, to develop economic values.  An input-output model for the southeast Alaska economy was developed and used to estimate the regional economic impacts of the salmonid fisheries.","author":[{"family":"TCW Economics","given":""}],"issued":{"date-parts":[["2010"]]}}},{"id":40,"uris":["http://zotero.org/users/local/WH62bQVK/items/BLJ4A3EH"],"uri":["http://zotero.org/users/local/WH62bQVK/items/BLJ4A3EH"],"itemData":{"id":40,"type":"article-journal","title":"Comparing Economic Values of Trout Anglers and Nontrout Anglers in Colorado's Stocked Public Reservoirs","container-title":"North American Journal of Fisheries Management","page":"202-210","volume":"32","issue":"2","source":"Wiley Online Library","abstract":"Trout are often popular target species for anglers worldwide and have been the most commonly stocked game fish species in the USA. Using survey data collected at Colorado's stocked public reservoirs in 2009, we found that trout anglers’ net economic benefits were more than twice those of anglers fishing for species other than trout. Values estimated from the travel cost method produced angler-day consumer surpluses (willingness to pay [WTP]) of US$191.60 for trout anglers and $61.68 for nontrout anglers. Based on the contingent valuation method, the mean WTP was $196.48 for trout anglers and $73.84 for nontrout anglers, while the median WTP was $164.53 for trout anglers and $56.78 for nontrout anglers. Thus, the relative values of fishing for trout versus fishing for other species are robust to nonmarket valuation methods, and the two valuation methods show convergent validity. Received August 31, 2010; accepted November 11, 2011","DOI":"10.1080/02755947.2012.662089","ISSN":"1548-8675","language":"en","author":[{"family":"Loomis","given":"John"},{"family":"Ng","given":"Kawa"}],"issued":{"date-parts":[["2012"]]}}}],"schema":"https://github.com/citation-style-language/schema/raw/master/csl-citation.json"} </w:instrText>
      </w:r>
      <w:r w:rsidR="004E737F">
        <w:rPr>
          <w:rFonts w:ascii="Times New Roman" w:hAnsi="Times New Roman" w:cs="Times New Roman"/>
        </w:rPr>
        <w:fldChar w:fldCharType="separate"/>
      </w:r>
      <w:r w:rsidR="004E737F" w:rsidRPr="007D0634">
        <w:rPr>
          <w:rFonts w:ascii="Times New Roman" w:hAnsi="Times New Roman" w:cs="Times New Roman"/>
        </w:rPr>
        <w:t>(TCW Economics 2010; Loomis and Ng 2012)</w:t>
      </w:r>
      <w:r w:rsidR="004E737F">
        <w:rPr>
          <w:rFonts w:ascii="Times New Roman" w:hAnsi="Times New Roman" w:cs="Times New Roman"/>
        </w:rPr>
        <w:fldChar w:fldCharType="end"/>
      </w:r>
      <w:r w:rsidR="004E737F" w:rsidRPr="002B6F18">
        <w:rPr>
          <w:rFonts w:ascii="Times New Roman" w:hAnsi="Times New Roman" w:cs="Times New Roman"/>
        </w:rPr>
        <w:t xml:space="preserve">. Although the trout in </w:t>
      </w:r>
      <w:r w:rsidR="00DE3336">
        <w:rPr>
          <w:rFonts w:ascii="Times New Roman" w:hAnsi="Times New Roman" w:cs="Times New Roman"/>
        </w:rPr>
        <w:t>small</w:t>
      </w:r>
      <w:r w:rsidR="004E737F" w:rsidRPr="002B6F18">
        <w:rPr>
          <w:rFonts w:ascii="Times New Roman" w:hAnsi="Times New Roman" w:cs="Times New Roman"/>
        </w:rPr>
        <w:t xml:space="preserve"> </w:t>
      </w:r>
      <w:r w:rsidR="004E737F">
        <w:rPr>
          <w:rFonts w:ascii="Times New Roman" w:hAnsi="Times New Roman" w:cs="Times New Roman"/>
        </w:rPr>
        <w:t>streams</w:t>
      </w:r>
      <w:r w:rsidR="004E737F" w:rsidRPr="002B6F18">
        <w:rPr>
          <w:rFonts w:ascii="Times New Roman" w:hAnsi="Times New Roman" w:cs="Times New Roman"/>
        </w:rPr>
        <w:t xml:space="preserve"> are not generally the target of anglers, these smaller systems present themselves with a more manageable size of stream to study and smaller streams exhibit connectivity with larger systems </w:t>
      </w:r>
      <w:r w:rsidR="004E737F">
        <w:rPr>
          <w:rFonts w:ascii="Times New Roman" w:hAnsi="Times New Roman" w:cs="Times New Roman"/>
        </w:rPr>
        <w:fldChar w:fldCharType="begin"/>
      </w:r>
      <w:r w:rsidR="004E737F">
        <w:rPr>
          <w:rFonts w:ascii="Times New Roman" w:hAnsi="Times New Roman" w:cs="Times New Roman"/>
        </w:rPr>
        <w:instrText xml:space="preserve"> ADDIN ZOTERO_ITEM CSL_CITATION {"citationID":"CuMuvISe","properties":{"formattedCitation":"(Colvin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004E737F">
        <w:rPr>
          <w:rFonts w:ascii="Times New Roman" w:hAnsi="Times New Roman" w:cs="Times New Roman"/>
        </w:rPr>
        <w:fldChar w:fldCharType="separate"/>
      </w:r>
      <w:r w:rsidR="004E737F" w:rsidRPr="007D0634">
        <w:rPr>
          <w:rFonts w:ascii="Times New Roman" w:hAnsi="Times New Roman" w:cs="Times New Roman"/>
        </w:rPr>
        <w:t>(Colvin et al. 2019)</w:t>
      </w:r>
      <w:r w:rsidR="004E737F">
        <w:rPr>
          <w:rFonts w:ascii="Times New Roman" w:hAnsi="Times New Roman" w:cs="Times New Roman"/>
        </w:rPr>
        <w:fldChar w:fldCharType="end"/>
      </w:r>
      <w:r w:rsidR="00023195">
        <w:rPr>
          <w:rFonts w:ascii="Times New Roman" w:hAnsi="Times New Roman" w:cs="Times New Roman"/>
        </w:rPr>
        <w:t xml:space="preserve">.  </w:t>
      </w:r>
      <w:r w:rsidR="00765F33">
        <w:rPr>
          <w:rFonts w:ascii="Times New Roman" w:hAnsi="Times New Roman" w:cs="Times New Roman"/>
        </w:rPr>
        <w:t xml:space="preserve">Trout are also valued </w:t>
      </w:r>
      <w:r w:rsidR="00BA6408">
        <w:rPr>
          <w:rFonts w:ascii="Times New Roman" w:hAnsi="Times New Roman" w:cs="Times New Roman"/>
        </w:rPr>
        <w:t xml:space="preserve">simply </w:t>
      </w:r>
      <w:r w:rsidR="00765F33">
        <w:rPr>
          <w:rFonts w:ascii="Times New Roman" w:hAnsi="Times New Roman" w:cs="Times New Roman"/>
        </w:rPr>
        <w:t>for their presence</w:t>
      </w:r>
      <w:r w:rsidR="00BA6408">
        <w:rPr>
          <w:rFonts w:ascii="Times New Roman" w:hAnsi="Times New Roman" w:cs="Times New Roman"/>
        </w:rPr>
        <w:t xml:space="preserve"> regardless of harvesting </w:t>
      </w:r>
      <w:r w:rsidR="00765F33">
        <w:rPr>
          <w:rFonts w:ascii="Times New Roman" w:hAnsi="Times New Roman" w:cs="Times New Roman"/>
        </w:rPr>
        <w:fldChar w:fldCharType="begin"/>
      </w:r>
      <w:r w:rsidR="00765F33">
        <w:rPr>
          <w:rFonts w:ascii="Times New Roman" w:hAnsi="Times New Roman" w:cs="Times New Roman"/>
        </w:rPr>
        <w:instrText xml:space="preserve"> ADDIN ZOTERO_ITEM CSL_CITATION {"citationID":"6TArc5bB","properties":{"formattedCitation":"(Gresswell and Liss 1995)","plainCitation":"(Gresswell and Liss 1995)","noteIndex":0},"citationItems":[{"id":174,"uris":["http://zotero.org/users/local/WH62bQVK/items/IEUSKX4K"],"uri":["http://zotero.org/users/local/WH62bQVK/items/IEUSKX4K"],"itemData":{"id":174,"type":"article-journal","title":"Values Associated with Management of Yellowstone Cutthroat Trout in Yellowstone National Park","container-title":"Conservation Biology","page":"159-165","volume":"9","issue":"1","source":"onlinelibrary.wiley.com","abstract":"Recent emphasis on a holistic view of natural systems and their management is associated with a growing appreciation of the role of human values in these systems. In the past, resource management has been perceived as a dichotomy between extraction (harvest) and nonconsumptive use, but this appears to be an oversimplified view of natural</w:instrText>
      </w:r>
      <w:r w:rsidR="00765F33">
        <w:rPr>
          <w:rFonts w:ascii="Cambria Math" w:hAnsi="Cambria Math" w:cs="Cambria Math"/>
        </w:rPr>
        <w:instrText>‐</w:instrText>
      </w:r>
      <w:r w:rsidR="00765F33">
        <w:rPr>
          <w:rFonts w:ascii="Times New Roman" w:hAnsi="Times New Roman" w:cs="Times New Roman"/>
        </w:rPr>
        <w:instrText>cultural systems. The recreational fishery for Yellowstone cutthroat trout (Oncorhynchus clarki bouvieri) in Yellowstone National Park is an example of the effects of management on a natural</w:instrText>
      </w:r>
      <w:r w:rsidR="00765F33">
        <w:rPr>
          <w:rFonts w:ascii="Cambria Math" w:hAnsi="Cambria Math" w:cs="Cambria Math"/>
        </w:rPr>
        <w:instrText>‐</w:instrText>
      </w:r>
      <w:r w:rsidR="00765F33">
        <w:rPr>
          <w:rFonts w:ascii="Times New Roman" w:hAnsi="Times New Roman" w:cs="Times New Roman"/>
        </w:rPr>
        <w:instrText>cultural system. Although angler harvest has been drastically reduced or prohibited, the recreational value of Yellowstone cutthroat trout estimated by angling factors (such as landing rate or size) ranks above that of all other sport species in Yellowstone National Park. To maintain an indigenous fishery resource of this quality with hatchery propagation is not economically or technically feasible. Nonconsumptive uses of the Yellowstone cutthroat trout including fish</w:instrText>
      </w:r>
      <w:r w:rsidR="00765F33">
        <w:rPr>
          <w:rFonts w:ascii="Cambria Math" w:hAnsi="Cambria Math" w:cs="Cambria Math"/>
        </w:rPr>
        <w:instrText>‐</w:instrText>
      </w:r>
      <w:r w:rsidR="00765F33">
        <w:rPr>
          <w:rFonts w:ascii="Times New Roman" w:hAnsi="Times New Roman" w:cs="Times New Roman"/>
        </w:rPr>
        <w:instrText xml:space="preserve">watching and intangible values, such as existence demand, provide additional support for protection of wild Yellowstone cutthroat trout populations. A management strategy that reduces resource extraction has provided a means to sustain a quality recreational fishery while enhancing values associated with the protection of natural systems.","DOI":"10.1046/j.1523-1739.1995.09010159.x","ISSN":"1523-1739","language":"en","author":[{"family":"Gresswell","given":"Robert E."},{"family":"Liss","given":"William J."}],"issued":{"date-parts":[["1995",2,1]]}}}],"schema":"https://github.com/citation-style-language/schema/raw/master/csl-citation.json"} </w:instrText>
      </w:r>
      <w:r w:rsidR="00765F33">
        <w:rPr>
          <w:rFonts w:ascii="Times New Roman" w:hAnsi="Times New Roman" w:cs="Times New Roman"/>
        </w:rPr>
        <w:fldChar w:fldCharType="separate"/>
      </w:r>
      <w:r w:rsidR="00765F33" w:rsidRPr="00C70BDB">
        <w:rPr>
          <w:rFonts w:ascii="Times New Roman" w:hAnsi="Times New Roman" w:cs="Times New Roman"/>
        </w:rPr>
        <w:t>(Gresswell and Liss 1995)</w:t>
      </w:r>
      <w:r w:rsidR="00765F33">
        <w:rPr>
          <w:rFonts w:ascii="Times New Roman" w:hAnsi="Times New Roman" w:cs="Times New Roman"/>
        </w:rPr>
        <w:fldChar w:fldCharType="end"/>
      </w:r>
      <w:r w:rsidR="00BA6408">
        <w:rPr>
          <w:rFonts w:ascii="Times New Roman" w:hAnsi="Times New Roman" w:cs="Times New Roman"/>
        </w:rPr>
        <w:t>.</w:t>
      </w:r>
    </w:p>
    <w:p w14:paraId="0AC75A6A" w14:textId="244C95F3" w:rsidR="00B851C8" w:rsidRPr="002B6F18" w:rsidRDefault="00B851C8" w:rsidP="003D61DC">
      <w:pPr>
        <w:spacing w:line="480" w:lineRule="auto"/>
        <w:ind w:firstLine="720"/>
        <w:rPr>
          <w:rFonts w:ascii="Times New Roman" w:hAnsi="Times New Roman" w:cs="Times New Roman"/>
        </w:rPr>
      </w:pPr>
      <w:commentRangeStart w:id="101"/>
      <w:r>
        <w:rPr>
          <w:rFonts w:ascii="Times New Roman" w:hAnsi="Times New Roman" w:cs="Times New Roman"/>
        </w:rPr>
        <w:t>Organisms</w:t>
      </w:r>
      <w:r w:rsidR="0053398E">
        <w:rPr>
          <w:rFonts w:ascii="Times New Roman" w:hAnsi="Times New Roman" w:cs="Times New Roman"/>
        </w:rPr>
        <w:t xml:space="preserve"> n</w:t>
      </w:r>
      <w:r>
        <w:rPr>
          <w:rFonts w:ascii="Times New Roman" w:hAnsi="Times New Roman" w:cs="Times New Roman"/>
        </w:rPr>
        <w:t>eed</w:t>
      </w:r>
      <w:r w:rsidR="0053398E">
        <w:rPr>
          <w:rFonts w:ascii="Times New Roman" w:hAnsi="Times New Roman" w:cs="Times New Roman"/>
        </w:rPr>
        <w:t xml:space="preserve"> </w:t>
      </w:r>
      <w:r w:rsidR="00177584" w:rsidRPr="002B6F18">
        <w:rPr>
          <w:rFonts w:ascii="Times New Roman" w:hAnsi="Times New Roman" w:cs="Times New Roman"/>
        </w:rPr>
        <w:t>an energy source and certain nutrients to maintain activity levels, grow</w:t>
      </w:r>
      <w:r w:rsidR="00177584">
        <w:rPr>
          <w:rFonts w:ascii="Times New Roman" w:hAnsi="Times New Roman" w:cs="Times New Roman"/>
        </w:rPr>
        <w:t>th,</w:t>
      </w:r>
      <w:r w:rsidR="00177584" w:rsidRPr="002B6F18">
        <w:rPr>
          <w:rFonts w:ascii="Times New Roman" w:hAnsi="Times New Roman" w:cs="Times New Roman"/>
        </w:rPr>
        <w:t xml:space="preserve"> and reproduc</w:t>
      </w:r>
      <w:r w:rsidR="00177584">
        <w:rPr>
          <w:rFonts w:ascii="Times New Roman" w:hAnsi="Times New Roman" w:cs="Times New Roman"/>
        </w:rPr>
        <w:t>tion</w:t>
      </w:r>
      <w:r w:rsidR="00177584" w:rsidRPr="002B6F18">
        <w:rPr>
          <w:rFonts w:ascii="Times New Roman" w:hAnsi="Times New Roman" w:cs="Times New Roman"/>
        </w:rPr>
        <w:t xml:space="preserve">.  Dissolved organic carbon (DOC) occurs in varying concentrations in streams and is readily metabolized by stream microbial organisms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{"citationID":"9zXzRJRA","properties":{"formattedCitation":"(Findlay et al. 1993)","plainCitation":"(Findlay et al. 1993)","noteIndex":0},"citationItems":[{"id":4,"uris":["http://zotero.org/users/local/WH62bQVK/items/ZM9RM2ES"],"uri":["http://zotero.org/users/local/WH62bQVK/items/ZM9RM2ES"],"itemData":{"id":4,"type":"article-journal","title":"Metabolism of streamwater dissolved organic carbon in the shallow hyporheic zone","container-title":"Limnology and Oceanography","page":"1493-1499","volume":"38","issue":"7","source":"Wiley Online Library","abstract":"Approximately 50% of streamwater dissolved organic C (DOC) disappeared from interstitial water moving along a hyporheic flowpath below a gravel bar. Concurrent decreases in oxygen and increases in dissolved inorganic C (DIC) indicate metabolism of streamwater-derived DOC by hyporheic microbes. Loss of 100 µM DOC would account for 24–39% of the oxygen depletion and DIC accumulation. Sediments were incubated with DOC collected from the stream channel and two wells along the flowpath to examine whether streamwater and hyporheic DOC could support growth of sedimentary bacteria. Streamwater and hyporheic DOC collected from the upstream end of the flowpath stimulated higher bacterial growth rates and supported higher biomass than hyporheic DOC collected from the downstream end. The supply of streamwater-derived DOC is a significant source of C for hyporheic sediment microorganisms, and these organisms are capable of using about half the DOC contained in streamwater.","DOI":"10.4319/lo.1993.38.7.1493","ISSN":"1939-5590","language":"en","author":[{"family":"Findlay","given":"Stuart"},{"family":"Strayer","given":"David"},{"family":"Goumbala","given":"Cheikh"},{"family":"Gould","given":"Kim"}],"issued":{"date-parts":[["1993"]]}}}],"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(Findlay et al. 1993)</w:t>
      </w:r>
      <w:r w:rsidR="00177584">
        <w:rPr>
          <w:rFonts w:ascii="Times New Roman" w:hAnsi="Times New Roman" w:cs="Times New Roman"/>
        </w:rPr>
        <w:fldChar w:fldCharType="end"/>
      </w:r>
      <w:r w:rsidR="00177584" w:rsidRPr="002B6F18">
        <w:rPr>
          <w:rFonts w:ascii="Times New Roman" w:hAnsi="Times New Roman" w:cs="Times New Roman"/>
        </w:rPr>
        <w:t>.  DOC is associated with moderate increases in GPP</w:t>
      </w:r>
      <w:r w:rsidR="009E3265">
        <w:rPr>
          <w:rFonts w:ascii="Times New Roman" w:hAnsi="Times New Roman" w:cs="Times New Roman"/>
        </w:rPr>
        <w:t xml:space="preserve"> </w:t>
      </w:r>
      <w:r w:rsidR="00177584">
        <w:rPr>
          <w:rStyle w:val="CommentReference"/>
        </w:rPr>
        <w:commentReference w:id="102"/>
      </w:r>
      <w:r w:rsidR="009E3265">
        <w:rPr>
          <w:rFonts w:ascii="Times New Roman" w:hAnsi="Times New Roman" w:cs="Times New Roman"/>
        </w:rPr>
        <w:fldChar w:fldCharType="begin"/>
      </w:r>
      <w:r w:rsidR="009E3265">
        <w:rPr>
          <w:rFonts w:ascii="Times New Roman" w:hAnsi="Times New Roman" w:cs="Times New Roman"/>
        </w:rPr>
        <w:instrText xml:space="preserve"> ADDIN ZOTERO_ITEM CSL_CITATION {"citationID":"IKZG332Q","properties":{"formattedCitation":"(Robbins et al. 2017)","plainCitation":"(Robbins et al. 2017)","noteIndex":0},"citationItems":[{"id":229,"uris":["http://zotero.org/users/local/WH62bQVK/items/K7K3TZTA"],"uri":["http://zotero.org/users/local/WH62bQVK/items/K7K3TZTA"],"itemData":{"id":229,"type":"article-journal","title":"Low-level addition of dissolved organic carbon increases basal ecosystem function in a boreal headwater stream","container-title":"Ecosphere","page":"e01739","volume":"8","issue":"4","source":"Wiley Online Library","abstract":"Comprehension of basic stream ecosystem function relies on an understanding of aquatic–terrestrial linkages. One major component of such linkages is the incorporation of landscape-derived energy and nutrients into the aquatic food web via microbes. In many boreal streams, wetlands and alder are known to be primary sources of dissolved organic carbon (DOC) and dissolved inorganic nitrogen (DIN), respectively. To simulate the influence of the highly labile portion of wetland-derived DOC subsidies on microbial production and ecosystem processes in a stream with high landscape-derived nutrient inputs, we enriched a boreal headwater stream situated in a high-alder, low-wetland cover catchment (i.e., high DIN, low DOC) with low levels ( 0.25 mg/L) of labile DOC (as acetate-C) for 9 weeks. We compared nutrient uptake, bacterial biomass production, and photosynthesis of periphyton and ecosystem metabolism in physicochemically similar upstream (reference) and downstream (treatment) reaches. DIN uptake was greater in the treatment than in reference reach on six out of nine dates during the dosing period. Bacterial biomass production positively responded to C enrichment. Ecosystem respiration increased up to 50% after dosing began. Gross primary production responded positively to DOC enrichment early in the study when riparian vegetation did not limit light availability, but negatively later on in the growing season. We conclude that even low levels of labile DOC may act as a strong subsidy to headwater stream ecosystems, particularly those with high levels of DIN inputs from alder. Headwater streams influenced by high contributions of both alder and wetlands may represent biogeochemical hotspots, and these landscape features should be viewed as vital and complementary in their roles for ecosystem function.","DOI":"10.1002/ecs2.1739","ISSN":"2150-8925","language":"en","author":[{"family":"Robbins","given":"Caleb J."},{"family":"King","given":"Ryan S."},{"family":"Yeager","given":"Alyse D."},{"family":"Walker","given":"Coowe M."},{"family":"Back","given":"Jeffrey A."},{"family":"Doyle","given":"Robert D."},{"family":"Whigham","given":"Dennis F."}],"issued":{"date-parts":[["2017"]]}}}],"schema":"https://github.com/citation-style-language/schema/raw/master/csl-citation.json"} </w:instrText>
      </w:r>
      <w:r w:rsidR="009E3265">
        <w:rPr>
          <w:rFonts w:ascii="Times New Roman" w:hAnsi="Times New Roman" w:cs="Times New Roman"/>
        </w:rPr>
        <w:fldChar w:fldCharType="separate"/>
      </w:r>
      <w:r w:rsidR="009E3265" w:rsidRPr="003D61DC">
        <w:rPr>
          <w:rFonts w:ascii="Times New Roman" w:hAnsi="Times New Roman" w:cs="Times New Roman"/>
        </w:rPr>
        <w:t>(Robbins et al. 2017)</w:t>
      </w:r>
      <w:r w:rsidR="009E3265">
        <w:rPr>
          <w:rFonts w:ascii="Times New Roman" w:hAnsi="Times New Roman" w:cs="Times New Roman"/>
        </w:rPr>
        <w:fldChar w:fldCharType="end"/>
      </w:r>
      <w:r w:rsidR="009E3265">
        <w:rPr>
          <w:rFonts w:ascii="Times New Roman" w:hAnsi="Times New Roman" w:cs="Times New Roman"/>
        </w:rPr>
        <w:t xml:space="preserve"> </w:t>
      </w:r>
      <w:r w:rsidR="00177584" w:rsidRPr="002B6F18">
        <w:rPr>
          <w:rFonts w:ascii="Times New Roman" w:hAnsi="Times New Roman" w:cs="Times New Roman"/>
        </w:rPr>
        <w:t xml:space="preserve">and larger increases in ER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{"citationID":"QPje92bO","properties":{"formattedCitation":"(Bernhardt and Likens 2002)","plainCitation":"(Bernhardt and Likens 2002)","noteIndex":0},"citationItems":[{"id":52,"uris":["http://zotero.org/users/local/WH62bQVK/items/M2PNB9SD"],"uri":["http://zotero.org/users/local/WH62bQVK/items/M2PNB9SD"],"itemData":{"id":52,"type":"article-journal","title":"Dissolved Organic Carbon Enrichment Alters Nitrogen Dynamics in a Forest Stream","container-title":"Ecology","page":"1689-1700","volume":"83","issue":"6","source":"Wiley Online Library","abstract":"Dissolved organic carbon, DOC, is an important source of carbon for stream heterotrophs. In many systems, bacteria and fungi are carbon limited. Thus, carbon availability may control both the availability and the dynamics of other nutrients (N or P) in heterotrophic systems. To test the interdependence of C and N cycles in forested streams, we continuously added DOC, as potassium acetate, to the stream draining Watershed six at the Hubbard Brook Experimental Forest, New Hampshire, for six weeks during summer 1999. For two months prior to and throughout the addition, we monitored streamwater NO3− and NH4+ concentrations throughout the 70-m upstream reference and the 70-m downstream treatment reaches. We also estimated uptake lengths and uptake rates of NO3− and NH4+ using back-to-back, short-term enrichments in both the treatment and reference reaches. The change in NO3− concentration during the NH4+ addition was used to estimate whole-stream nitrification. Once before the DOC addition and once during the DOC addition we measured denitrification rates and whole-stream respiration in both reaches. In the treatment reach, the increase in labile DOC caused nitrate concentrations to decrease from pretreatment concentrations during the DOC addition. Metabolism was higher in the treatment than in the reference reach during that addition, while metabolism had been similar in the two reaches before the DOC addition. Prior to that addition, uptake lengths for both NO3− and NH4+ were longer in the treatment reach than in the reference reach. During the DOC addition, the uptake lengths for both forms of nitrogen were much shorter in the treatment than in the reference reach. Contrary to expectations, the DOC enrichment did not lead to increased rates of denitrification. The principal effect of DOC enrichment was to stimulate bacterial growth, leading to high respiration and a corresponding increase in the assimilative demand for nitrogen. Results from this experiment demonstrate tight linkages between DOC and nitrogen availability in headwater streams.","DOI":"10.1890/0012-9658(2002)083[1689:DOCEAN]2.0.CO;2","ISSN":"1939-9170","language":"en","author":[{"family":"Bernhardt","given":"Emily S."},{"family":"Likens","given":"Gene E."}],"issued":{"date-parts":[["2002"]]}}}],"schema":"https://github.com/citation-style-language/schema/raw/master/csl-citation.json"}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(Bernhardt and Likens 2002)</w:t>
      </w:r>
      <w:r w:rsidR="00177584">
        <w:rPr>
          <w:rFonts w:ascii="Times New Roman" w:hAnsi="Times New Roman" w:cs="Times New Roman"/>
        </w:rPr>
        <w:fldChar w:fldCharType="end"/>
      </w:r>
      <w:r w:rsidR="00177584">
        <w:rPr>
          <w:rFonts w:ascii="Times New Roman" w:hAnsi="Times New Roman" w:cs="Times New Roman"/>
        </w:rPr>
        <w:t xml:space="preserve"> </w:t>
      </w:r>
      <w:r w:rsidR="00177584" w:rsidRPr="002B6F18">
        <w:rPr>
          <w:rFonts w:ascii="Times New Roman" w:hAnsi="Times New Roman" w:cs="Times New Roman"/>
        </w:rPr>
        <w:t xml:space="preserve">but may decrease fish </w:t>
      </w:r>
      <w:r w:rsidR="00177584" w:rsidRPr="002B6F18">
        <w:rPr>
          <w:rFonts w:ascii="Times New Roman" w:hAnsi="Times New Roman" w:cs="Times New Roman"/>
        </w:rPr>
        <w:lastRenderedPageBreak/>
        <w:t xml:space="preserve">production at least in lakes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{"citationID":"3PtyqkBk","properties":{"formattedCitation":"(Beno\\uc0\\u238{}t et al. 2016)","plainCitation":"(Benoît et al. 2016)","noteIndex":0},"citationItems":[{"id":103,"uris":["http://zotero.org/users/local/WH62bQVK/items/BFE7CVZA"],"uri":["http://zotero.org/users/local/WH62bQVK/items/BFE7CVZA"],"itemData":{"id":103,"type":"article-journal","title":"Growth rate and abundance of common fishes is negatively related to dissolved organic carbon concentration in lakes","container-title":"Canadian Journal of Fisheries and Aquatic Sciences","page":"1230-1236","volume":"73","issue":"8","source":"NRC Research Press","abstract":"Dissolved organic carbon (DOC) can limit food web productivity in lakes, potentially imposing resource limitation on fishes. We asked whether the abundance or early growth rate of three fish species was negatively related to DOC in 59 lakes in southern Quebec, Canada, where DOC concentrations ranged from 4 to 16 mg·L−1 for lakes containing walleye (Sander vitreum) and yellow perch (Perca flavescens) and from 2.6 to 9 mg·L−1 for lakes containing lake trout (Salvelinus namaycush). Estimates of abundance and growth rate were more precise for walleye and lake trout than for yellow perch because of differences in sample size. Abundance was negatively related to DOC for walleye and perhaps also for lake trout and yellow perch. Early growth rate was negatively related to DOC for walleye and lake trout, but not for yellow perch. These results support a growing body of literature suggesting that the productivity of fish populations may be negatively related to DOC concentrations in lakes., Le carbone organique dissous (COD) peut limiter la productivité à l’intérieur des réseaux trophiques dans les lacs, imposant une limitation potentielle des ressources disponibles pour les poissons. Nous avons testé si l’abondance ou le taux de croissance juvénile de trois espèces de poissons étaient négativement liés à la concentration en COD dans 59 lacs du sud de la province du Québec, Canada, où la concentration en COD variait entre 4 et 16 mg·L−1 pour les lacs incluant le doré jaune (Sander vitreum) et la perchaude (Perca flavescens) et entre 2,6 et 9 mg·L−1 pour ceux incluant le touladi (Salvelinus namaycush). Les estimations d’abondance et les taux de croissance étaient plus précis pour le doré jaune et pour le touladi par rapport à la perchaude, due à une différence au niveau de la taille d’échantillon. L’abondance était négativement reliée au COD pour le doré jaune et possiblement pour le touladi et la perchaude. Le taux de croissance juvénile était négativement relié au COD pour le doré jaune et ...","DOI":"10.1139/cjfas-2015-0340","ISSN":"0706-652X","journalAbbreviation":"Can. J. Fish. Aquat. Sci.","author":[{"family":"Benoît","given":"Pierre-Olivier"},{"family":"Beisner","given":"Beatrix E."},{"family":"Solomon","given":"Christopher T."}],"issued":{"date-parts":[["2016",2,2]]}}}],"schema":"https://github.com/citation-style-language/schema/raw/master/csl-citation.json"} </w:instrText>
      </w:r>
      <w:r w:rsidR="00177584">
        <w:rPr>
          <w:rFonts w:ascii="Times New Roman" w:hAnsi="Times New Roman" w:cs="Times New Roman"/>
        </w:rPr>
        <w:fldChar w:fldCharType="separate"/>
      </w:r>
      <w:r w:rsidR="00177584" w:rsidRPr="006076B5">
        <w:rPr>
          <w:rFonts w:ascii="Times New Roman" w:hAnsi="Times New Roman" w:cs="Times New Roman"/>
        </w:rPr>
        <w:t>(Benoît et al. 2016)</w:t>
      </w:r>
      <w:r w:rsidR="00177584">
        <w:rPr>
          <w:rFonts w:ascii="Times New Roman" w:hAnsi="Times New Roman" w:cs="Times New Roman"/>
        </w:rPr>
        <w:fldChar w:fldCharType="end"/>
      </w:r>
      <w:r w:rsidR="00177584" w:rsidRPr="002B6F18">
        <w:rPr>
          <w:rFonts w:ascii="Times New Roman" w:hAnsi="Times New Roman" w:cs="Times New Roman"/>
        </w:rPr>
        <w:t xml:space="preserve">.  Nutrients </w:t>
      </w:r>
      <w:r w:rsidR="00177584">
        <w:rPr>
          <w:rFonts w:ascii="Times New Roman" w:hAnsi="Times New Roman" w:cs="Times New Roman"/>
        </w:rPr>
        <w:t>containing nitrogen (N) and phosphorus (P), usually as ammonium (NH</w:t>
      </w:r>
      <w:r w:rsidR="00177584" w:rsidRPr="003D61DC">
        <w:rPr>
          <w:rFonts w:ascii="Times New Roman" w:hAnsi="Times New Roman" w:cs="Times New Roman"/>
          <w:vertAlign w:val="subscript"/>
        </w:rPr>
        <w:t>4</w:t>
      </w:r>
      <w:r w:rsidR="00177584" w:rsidRPr="003D61DC">
        <w:rPr>
          <w:rFonts w:ascii="Times New Roman" w:hAnsi="Times New Roman" w:cs="Times New Roman"/>
          <w:vertAlign w:val="superscript"/>
        </w:rPr>
        <w:t>+</w:t>
      </w:r>
      <w:r w:rsidR="00177584">
        <w:rPr>
          <w:rFonts w:ascii="Times New Roman" w:hAnsi="Times New Roman" w:cs="Times New Roman"/>
        </w:rPr>
        <w:t>), nitrate</w:t>
      </w:r>
      <w:r w:rsidR="0053398E">
        <w:rPr>
          <w:rFonts w:ascii="Times New Roman" w:hAnsi="Times New Roman" w:cs="Times New Roman"/>
        </w:rPr>
        <w:t xml:space="preserve"> </w:t>
      </w:r>
      <w:r w:rsidR="00177584">
        <w:rPr>
          <w:rFonts w:ascii="Times New Roman" w:hAnsi="Times New Roman" w:cs="Times New Roman"/>
        </w:rPr>
        <w:t>(NO</w:t>
      </w:r>
      <w:r w:rsidR="00177584" w:rsidRPr="003D61DC">
        <w:rPr>
          <w:rFonts w:ascii="Times New Roman" w:hAnsi="Times New Roman" w:cs="Times New Roman"/>
          <w:vertAlign w:val="subscript"/>
        </w:rPr>
        <w:t>3</w:t>
      </w:r>
      <w:r w:rsidR="00177584" w:rsidRPr="003D61DC">
        <w:rPr>
          <w:rFonts w:ascii="Times New Roman" w:hAnsi="Times New Roman" w:cs="Times New Roman"/>
          <w:vertAlign w:val="superscript"/>
        </w:rPr>
        <w:t>-</w:t>
      </w:r>
      <w:r w:rsidR="00177584">
        <w:rPr>
          <w:rFonts w:ascii="Times New Roman" w:hAnsi="Times New Roman" w:cs="Times New Roman"/>
        </w:rPr>
        <w:t>)</w:t>
      </w:r>
      <w:r w:rsidR="0053398E">
        <w:rPr>
          <w:rFonts w:ascii="Times New Roman" w:hAnsi="Times New Roman" w:cs="Times New Roman"/>
        </w:rPr>
        <w:t xml:space="preserve"> </w:t>
      </w:r>
      <w:r w:rsidR="00177584">
        <w:rPr>
          <w:rFonts w:ascii="Times New Roman" w:hAnsi="Times New Roman" w:cs="Times New Roman"/>
        </w:rPr>
        <w:t>and phosphate (PO</w:t>
      </w:r>
      <w:r w:rsidR="00177584" w:rsidRPr="003D61DC">
        <w:rPr>
          <w:rFonts w:ascii="Times New Roman" w:hAnsi="Times New Roman" w:cs="Times New Roman"/>
          <w:vertAlign w:val="subscript"/>
        </w:rPr>
        <w:t>4</w:t>
      </w:r>
      <w:r w:rsidR="00177584" w:rsidRPr="003D61DC">
        <w:rPr>
          <w:rFonts w:ascii="Times New Roman" w:hAnsi="Times New Roman" w:cs="Times New Roman"/>
          <w:vertAlign w:val="superscript"/>
        </w:rPr>
        <w:t>3-</w:t>
      </w:r>
      <w:r w:rsidR="00177584">
        <w:rPr>
          <w:rFonts w:ascii="Times New Roman" w:hAnsi="Times New Roman" w:cs="Times New Roman"/>
        </w:rPr>
        <w:t>)</w:t>
      </w:r>
      <w:r w:rsidR="00177584" w:rsidRPr="002B6F18">
        <w:rPr>
          <w:rFonts w:ascii="Times New Roman" w:hAnsi="Times New Roman" w:cs="Times New Roman"/>
        </w:rPr>
        <w:t xml:space="preserve"> are also known to increase the metabolism of headwater microbes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{"citationID":"i7O6n0j3","properties":{"formattedCitation":"(Benstead et al. 2009)","plainCitation":"(Benstead et al. 2009)","noteIndex":0},"citationItems":[{"id":146,"uris":["http://zotero.org/users/local/WH62bQVK/items/TA5BIT3R"],"uri":["http://zotero.org/users/local/WH62bQVK/items/TA5BIT3R"],"itemData":{"id":146,"type":"article-journal","title":"Nutrient enrichment alters storage and fluxes of detritus in a headwater stream ecosystem","container-title":"Ecology","page":"2556-2566","volume":"90","issue":"9","source":"Wiley Online Library","abstract":"Responses of detrital pathways to nutrients may differ fundamentally from pathways involving living plants: basal carbon resources can potentially decrease rather than increase with nutrient enrichment. Despite the potential for nutrients to accelerate heterotrophic processes and fluxes of detritus, few studies have examined detritus–nutrient dynamics at whole-ecosystem scales. We quantified organic matter (OM) budgets over three consecutive years in two detritus-based Appalachian (USA) streams. After the first year, we began enriching one stream with low-level nitrogen and phosphorus inputs. Subsequent effects of nutrients on outputs of different OM compartments were determined using randomized intervention analysis. Nutrient addition did not affect dissolved or coarse particulate OM export but had dramatic effects on fine particulate OM (FPOM) export at all discharges relative to the reference stream. After two years of enrichment, FPOM export was 340% higher in the treatment stream but had decreased by 36% in the reference stream relative to pretreatment export. Ecosystem respiration, the dominant carbon output in these systems, also increased in the treatment stream relative to the reference, but these changes were smaller in magnitude than those in FPOM export. Nutrient enrichment accelerated rates of OM processing, transformation, and export, potentially altering food-web dynamics and ecosystem stability in the long term. The results of our large-scale manipulation of a detrital ecosystem parallel those from analogous studies of soils, in which net loss of organic carbon has often been shown to result from experimental nutrient addition at the plot scale. Streams are useful model systems in which to test the effects of nutrients on ecosystem-scale detrital dynamics because they allow both the tracking of OM conversion along longitudinal continua and the integrated measurement of fluxes of transformed material through downstream sites.","DOI":"10.1890/08-0862.1","ISSN":"1939-9170","language":"en","author":[{"family":"Benstead","given":"Jonathan P."},{"family":"Rosemond","given":"Amy D."},{"family":"Cross","given":"Wyatt F."},{"family":"Wallace","given":"J. Bruce"},{"family":"Eggert","given":"Sue L."},{"family":"Suberkropp","given":"Keller"},{"family":"Gulis","given":"Vladislav"},{"family":"Greenwood","given":"Jennifer L."},{"family":"Tant","given":"Cynthia J."}],"issued":{"date-parts":[["2009"]]}}}],"schema":"https://github.com/citation-style-language/schema/raw/master/csl-citation.json"}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(Benstead et al. 2009)</w:t>
      </w:r>
      <w:r w:rsidR="00177584">
        <w:rPr>
          <w:rFonts w:ascii="Times New Roman" w:hAnsi="Times New Roman" w:cs="Times New Roman"/>
        </w:rPr>
        <w:fldChar w:fldCharType="end"/>
      </w:r>
      <w:r w:rsidR="00177584">
        <w:rPr>
          <w:rFonts w:ascii="Times New Roman" w:hAnsi="Times New Roman" w:cs="Times New Roman"/>
        </w:rPr>
        <w:t xml:space="preserve"> via increases in </w:t>
      </w:r>
      <w:r w:rsidR="00177584" w:rsidRPr="002B6F18">
        <w:rPr>
          <w:rFonts w:ascii="Times New Roman" w:hAnsi="Times New Roman" w:cs="Times New Roman"/>
        </w:rPr>
        <w:t xml:space="preserve">GPP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{"citationID":"glrtv0nO","properties":{"formattedCitation":"(Mulholland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(Mulholland et al. 2001)</w:t>
      </w:r>
      <w:r w:rsidR="00177584">
        <w:rPr>
          <w:rFonts w:ascii="Times New Roman" w:hAnsi="Times New Roman" w:cs="Times New Roman"/>
        </w:rPr>
        <w:fldChar w:fldCharType="end"/>
      </w:r>
      <w:r w:rsidR="00177584" w:rsidRPr="002B6F18">
        <w:rPr>
          <w:rFonts w:ascii="Times New Roman" w:hAnsi="Times New Roman" w:cs="Times New Roman"/>
        </w:rPr>
        <w:t xml:space="preserve">, ER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{"citationID":"8oWEJQl9","properties":{"formattedCitation":"(Pascoal et al. 2005)","plainCitation":"(Pascoal et al. 2005)","noteIndex":0},"citationItems":[{"id":66,"uris":["http://zotero.org/users/local/WH62bQVK/items/RK8CG9UR"],"uri":["http://zotero.org/users/local/WH62bQVK/items/RK8CG9UR"],"itemData":{"id":66,"type":"article-journal","title":"Role of fungi, bacteria, and invertebrates in leaf litter breakdown in a polluted river","container-title":"Journal of the North American Benthological Society","page":"784-797","volume":"24","issue":"4","source":"journals.uchicago.edu (Atypon)","abstract":"The effects of water-quality degradation caused by urbanization, agricultural, and industrial activities on leaf litter breakdown and associated communities of invertebrates and microorganisms were examined at 1 reference and 2 downstream polluted sites in the Ave River (northwestern Portugal). Conductivity, concentrations of NH4+-N, NO3−-N, and PO43−-P, and density of culturable microorganisms were high at the polluted sites. Rates of leaf breakdown also were high, and the highest value was found at the most-downstream, nutrient-enriched polluted site. However, the other polluted site had low current velocity and sedimentation, and nutrient enrichment did not lead to rapid leaf breakdown. Shredders were scarce or absent at all sampling sites, and low shredder density probably explained the lack of differences in leaf breakdown rates between fine-mesh and coarse-mesh bags. High fungal and bacterial production on leaves supported high leaf breakdown rates. Bacterial production was greater at both polluted sites than at the reference site, but it did not exceed 11% of the total microbial production. Fungal biomass and production were markedly different between polluted sites, with the highest values corresponding to the fastest leaf breakdown. Our findings indicate that fungi were the major decomposers in this polluted river. We encourage further research on the effects of multiple stressors on the activity of fungal decomposers to help us better understand the mechanisms underlying leaf litter breakdown in streams under stress.","DOI":"10.1899/05-010.1","ISSN":"0887-3593","journalAbbreviation":"Journal of the North American Benthological Society","author":[{"family":"Pascoal","given":"Cláudia"},{"family":"Cássio","given":"Fernanda"},{"family":"Marcotegui","given":"Aranzazu"},{"family":"Sanz","given":"Blanca"},{"family":"Gomes","given":"Pedro"}],"issued":{"date-parts":[["2005",12,1]]}}}],"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(Pascoal et al. 2005)</w:t>
      </w:r>
      <w:r w:rsidR="00177584">
        <w:rPr>
          <w:rFonts w:ascii="Times New Roman" w:hAnsi="Times New Roman" w:cs="Times New Roman"/>
        </w:rPr>
        <w:fldChar w:fldCharType="end"/>
      </w:r>
      <w:r w:rsidR="00177584" w:rsidRPr="002B6F18">
        <w:rPr>
          <w:rFonts w:ascii="Times New Roman" w:hAnsi="Times New Roman" w:cs="Times New Roman"/>
        </w:rPr>
        <w:t xml:space="preserve">, and trout biomass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{"citationID":"5W8yJYch","properties":{"formattedCitation":"(Artigas et al. 2013)","plainCitation":"(Artigas et al. 2013)","noteIndex":0},"citationItems":[{"id":45,"uris":["http://zotero.org/users/local/WH62bQVK/items/DDXHL6YA"],"uri":["http://zotero.org/users/local/WH62bQVK/items/DDXHL6YA"],"itemData":{"id":45,"type":"article-journal","title":"Global pressures, specific responses: effects of nutrient enrichment in streams from different biomes","container-title":"Environmental Research Letters","page":"014002","volume":"8","issue":"1","source":"Institute of Physics","abstract":"We assessed the effects of nutrient enrichment on three stream ecosystems running through distinct biomes (Mediterranean, Pampean and Andean). We increased the concentrations of N and P in the stream water 1.6–4-fold following a before–after control–impact paired series (BACIPS) design in each stream, and evaluated changes in the biomass of bacteria, primary producers, invertebrates and fish in the enriched (E) versus control (C) reaches after nutrient addition through a predictive-BACIPS approach. The treatment produced variable biomass responses (2–77% of explained variance) among biological communities and streams. The greatest biomass response was observed for algae in the Andean stream (77% of the variance), although fish also showed important biomass responses (about 9–48%). The strongest biomass response to enrichment (77% in all biological compartments) was found in the Andean stream. The magnitude and seasonality of biomass responses to enrichment were highly site specific, often depending on the basal nutrient concentration and on windows of ecological opportunity (periods when environmental constraints other than nutrients do not limit biomass growth). The Pampean stream, with high basal nutrient concentrations, showed a weak response to enrichment (except for invertebrates), whereas the greater responses of Andean stream communities were presumably favored by wider windows of ecological opportunity in comparison to those from the Mediterranean stream. Despite variation among sites, enrichment globally stimulated the algal-based food webs (algae and invertebrate grazers) but not the detritus-based food webs (bacteria and invertebrate shredders). This study shows that nutrient enrichment tends to globally enhance the biomass of stream biological assemblages, but that its magnitude and extent within the food web are complex and are strongly determined by environmental factors and ecosystem structure.","DOI":"10.1088/1748-9326/8/1/014002","ISSN":"1748-9326","shortTitle":"Global pressures, specific responses","journalAbbreviation":"Environ. Res. Lett.","language":"en","author":[{"family":"Artigas","given":"Joan"},{"family":"García-Berthou","given":"Emili"},{"family":"Bauer","given":"Delia E."},{"family":"Castro","given":"Maria I."},{"family":"Cochero","given":"Joaquín"},{"family":"Colautti","given":"Darío C."},{"family":"Cortelezzi","given":"Agustina"},{"family":"Donato","given":"John C."},{"family":"Elosegi","given":"Arturo"},{"family":"Feijoó","given":"Claudia"},{"family":"Giorgi","given":"Adonis"},{"family":"Gómez","given":"Nora"},{"family":"Leggieri","given":"Leonardo"},{"family":"Muñoz","given":"Isabel"},{"family":"Rodrigues-Capítulo","given":"Alberto"},{"family":"Romaní","given":"Anna M."},{"family":"Sabater","given":"Sergi"}],"issued":{"date-parts":[["2013",1]]}}}],"schema":"https://github.com/citation-style-language/schema/raw/master/csl-citation.json"}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(Artigas et al. 2013)</w:t>
      </w:r>
      <w:r w:rsidR="00177584">
        <w:rPr>
          <w:rFonts w:ascii="Times New Roman" w:hAnsi="Times New Roman" w:cs="Times New Roman"/>
        </w:rPr>
        <w:fldChar w:fldCharType="end"/>
      </w:r>
      <w:r w:rsidR="00177584" w:rsidRPr="002B6F18">
        <w:rPr>
          <w:rFonts w:ascii="Times New Roman" w:hAnsi="Times New Roman" w:cs="Times New Roman"/>
        </w:rPr>
        <w:t xml:space="preserve">.  Light availability is the major stimulant of GPP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{"citationID":"kwI7l1vb","properties":{"formattedCitation":"(Warren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(Warren et al. 2017)</w:t>
      </w:r>
      <w:r w:rsidR="00177584">
        <w:rPr>
          <w:rFonts w:ascii="Times New Roman" w:hAnsi="Times New Roman" w:cs="Times New Roman"/>
        </w:rPr>
        <w:fldChar w:fldCharType="end"/>
      </w:r>
      <w:r w:rsidR="00177584">
        <w:rPr>
          <w:rFonts w:ascii="Times New Roman" w:hAnsi="Times New Roman" w:cs="Times New Roman"/>
        </w:rPr>
        <w:t xml:space="preserve"> </w:t>
      </w:r>
      <w:r w:rsidR="00177584" w:rsidRPr="002B6F18">
        <w:rPr>
          <w:rFonts w:ascii="Times New Roman" w:hAnsi="Times New Roman" w:cs="Times New Roman"/>
        </w:rPr>
        <w:t xml:space="preserve">and may also be associated with ER </w:t>
      </w:r>
      <w:r w:rsidR="00177584">
        <w:rPr>
          <w:rFonts w:ascii="Times New Roman" w:hAnsi="Times New Roman" w:cs="Times New Roman"/>
        </w:rPr>
        <w:fldChar w:fldCharType="begin"/>
      </w:r>
      <w:r w:rsidR="00177584">
        <w:rPr>
          <w:rFonts w:ascii="Times New Roman" w:hAnsi="Times New Roman" w:cs="Times New Roman"/>
        </w:rPr>
        <w:instrText xml:space="preserve"> ADDIN ZOTERO_ITEM CSL_CITATION {"citationID":"kH8iAeOZ","properties":{"formattedCitation":"(Parkhill and Gulliver 1999)","plainCitation":"(Parkhill and Gulliver 1999)","noteIndex":0},"citationItems":[{"id":25,"uris":["http://zotero.org/users/local/WH62bQVK/items/YEH8SED2"],"uri":["http://zotero.org/users/local/WH62bQVK/items/YEH8SED2"],"itemData":{"id":25,"type":"article-journal","title":"Modeling the effect of light on whole-stream respiration","container-title":"Ecological Modelling","page":"333-342","volume":"117","issue":"2-3","source":"experts.umn.edu","DOI":"10.1016/S0304-3800(99)00017-4","ISSN":"0304-3800","journalAbbreviation":"ECOL. MODEL.","language":"English (US)","author":[{"family":"Parkhill","given":"Kenneth L."},{"family":"Gulliver","given":"John S."}],"issued":{"date-parts":[["1999",5,17]]}}}],"schema":"https://github.com/citation-style-language/schema/raw/master/csl-citation.json"} </w:instrText>
      </w:r>
      <w:r w:rsidR="00177584">
        <w:rPr>
          <w:rFonts w:ascii="Times New Roman" w:hAnsi="Times New Roman" w:cs="Times New Roman"/>
        </w:rPr>
        <w:fldChar w:fldCharType="separate"/>
      </w:r>
      <w:r w:rsidR="00177584" w:rsidRPr="00C70BDB">
        <w:rPr>
          <w:rFonts w:ascii="Times New Roman" w:hAnsi="Times New Roman" w:cs="Times New Roman"/>
        </w:rPr>
        <w:t>(Parkhill and Gulliver 1999)</w:t>
      </w:r>
      <w:r w:rsidR="00177584">
        <w:rPr>
          <w:rFonts w:ascii="Times New Roman" w:hAnsi="Times New Roman" w:cs="Times New Roman"/>
        </w:rPr>
        <w:fldChar w:fldCharType="end"/>
      </w:r>
      <w:r w:rsidR="00177584">
        <w:rPr>
          <w:rFonts w:ascii="Times New Roman" w:hAnsi="Times New Roman" w:cs="Times New Roman"/>
        </w:rPr>
        <w:t xml:space="preserve">, </w:t>
      </w:r>
      <w:r w:rsidR="00177584" w:rsidRPr="002B6F18">
        <w:rPr>
          <w:rFonts w:ascii="Times New Roman" w:hAnsi="Times New Roman" w:cs="Times New Roman"/>
        </w:rPr>
        <w:t xml:space="preserve">and trout </w:t>
      </w:r>
      <w:r w:rsidR="00177584">
        <w:rPr>
          <w:rFonts w:ascii="Times New Roman" w:hAnsi="Times New Roman" w:cs="Times New Roman"/>
        </w:rPr>
        <w:fldChar w:fldCharType="begin"/>
      </w:r>
      <w:r w:rsidR="00C945B5">
        <w:rPr>
          <w:rFonts w:ascii="Times New Roman" w:hAnsi="Times New Roman" w:cs="Times New Roman"/>
        </w:rPr>
        <w:instrText xml:space="preserve"> ADDIN ZOTERO_ITEM CSL_CITATION {"citationID":"h7HpVSnW","properties":{"formattedCitation":"(Kaylor and Warren 2017a)","plainCitation":"(Kaylor and Warren 2017a)","noteIndex":0},"citationItems":[{"id":12,"uris":["http://zotero.org/users/local/WH62bQVK/items/GY9ZEHYT"],"uri":["http://zotero.org/users/local/WH62bQVK/items/GY9ZEHYT"],"itemData":{"id":12,"type":"article-journal","title":"Canopy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00177584">
        <w:rPr>
          <w:rFonts w:ascii="Times New Roman" w:hAnsi="Times New Roman" w:cs="Times New Roman"/>
        </w:rPr>
        <w:fldChar w:fldCharType="separate"/>
      </w:r>
      <w:r w:rsidR="00C945B5" w:rsidRPr="003D61DC">
        <w:rPr>
          <w:rFonts w:ascii="Times New Roman" w:hAnsi="Times New Roman" w:cs="Times New Roman"/>
        </w:rPr>
        <w:t>(</w:t>
      </w:r>
      <w:proofErr w:type="spellStart"/>
      <w:r w:rsidR="00C945B5" w:rsidRPr="003D61DC">
        <w:rPr>
          <w:rFonts w:ascii="Times New Roman" w:hAnsi="Times New Roman" w:cs="Times New Roman"/>
        </w:rPr>
        <w:t>Kaylor</w:t>
      </w:r>
      <w:proofErr w:type="spellEnd"/>
      <w:r w:rsidR="00C945B5" w:rsidRPr="003D61DC">
        <w:rPr>
          <w:rFonts w:ascii="Times New Roman" w:hAnsi="Times New Roman" w:cs="Times New Roman"/>
        </w:rPr>
        <w:t xml:space="preserve"> and Warren 2017a)</w:t>
      </w:r>
      <w:r w:rsidR="00177584">
        <w:rPr>
          <w:rFonts w:ascii="Times New Roman" w:hAnsi="Times New Roman" w:cs="Times New Roman"/>
        </w:rPr>
        <w:fldChar w:fldCharType="end"/>
      </w:r>
      <w:r w:rsidR="00177584" w:rsidRPr="002B6F18">
        <w:rPr>
          <w:rFonts w:ascii="Times New Roman" w:hAnsi="Times New Roman" w:cs="Times New Roman"/>
        </w:rPr>
        <w:t>.</w:t>
      </w:r>
      <w:commentRangeEnd w:id="101"/>
      <w:r w:rsidR="00F934DB">
        <w:rPr>
          <w:rStyle w:val="CommentReference"/>
        </w:rPr>
        <w:commentReference w:id="101"/>
      </w:r>
    </w:p>
    <w:p w14:paraId="5F7B00AE" w14:textId="50D24C07" w:rsidR="00B851C8" w:rsidRDefault="00B851C8" w:rsidP="004F0AF4">
      <w:pPr>
        <w:spacing w:line="480" w:lineRule="auto"/>
        <w:ind w:firstLine="720"/>
        <w:rPr>
          <w:rFonts w:ascii="Times New Roman" w:hAnsi="Times New Roman" w:cs="Times New Roman"/>
        </w:rPr>
      </w:pPr>
      <w:del w:id="103" w:author="Clay Arango" w:date="2019-04-15T14:27:00Z">
        <w:r w:rsidDel="00F934DB">
          <w:rPr>
            <w:rFonts w:ascii="Times New Roman" w:hAnsi="Times New Roman" w:cs="Times New Roman"/>
          </w:rPr>
          <w:tab/>
        </w:r>
      </w:del>
      <w:r w:rsidR="002B6F18" w:rsidRPr="002B6F18">
        <w:rPr>
          <w:rFonts w:ascii="Times New Roman" w:hAnsi="Times New Roman" w:cs="Times New Roman"/>
        </w:rPr>
        <w:t xml:space="preserve">The activities of all of the aerobic organisms in a stream reach can be </w:t>
      </w:r>
      <w:del w:id="104" w:author="Clay Arango" w:date="2019-04-15T14:28:00Z">
        <w:r w:rsidR="00232106" w:rsidDel="00F934DB">
          <w:rPr>
            <w:rFonts w:ascii="Times New Roman" w:hAnsi="Times New Roman" w:cs="Times New Roman"/>
          </w:rPr>
          <w:delText>measured</w:delText>
        </w:r>
        <w:r w:rsidR="00232106" w:rsidRPr="002B6F18" w:rsidDel="00F934DB">
          <w:rPr>
            <w:rFonts w:ascii="Times New Roman" w:hAnsi="Times New Roman" w:cs="Times New Roman"/>
          </w:rPr>
          <w:delText xml:space="preserve"> </w:delText>
        </w:r>
        <w:r w:rsidR="002B6F18" w:rsidRPr="002B6F18" w:rsidDel="00F934DB">
          <w:rPr>
            <w:rFonts w:ascii="Times New Roman" w:hAnsi="Times New Roman" w:cs="Times New Roman"/>
          </w:rPr>
          <w:delText xml:space="preserve">with </w:delText>
        </w:r>
        <w:r w:rsidR="00232106" w:rsidDel="00F934DB">
          <w:rPr>
            <w:rFonts w:ascii="Times New Roman" w:hAnsi="Times New Roman" w:cs="Times New Roman"/>
          </w:rPr>
          <w:delText>the</w:delText>
        </w:r>
        <w:r w:rsidR="00232106" w:rsidRPr="002B6F18" w:rsidDel="00F934DB">
          <w:rPr>
            <w:rFonts w:ascii="Times New Roman" w:hAnsi="Times New Roman" w:cs="Times New Roman"/>
          </w:rPr>
          <w:delText xml:space="preserve"> </w:delText>
        </w:r>
        <w:r w:rsidR="002B6F18" w:rsidRPr="002B6F18" w:rsidDel="00F934DB">
          <w:rPr>
            <w:rFonts w:ascii="Times New Roman" w:hAnsi="Times New Roman" w:cs="Times New Roman"/>
          </w:rPr>
          <w:delText>metric of</w:delText>
        </w:r>
      </w:del>
      <w:ins w:id="105" w:author="Clay Arango" w:date="2019-04-15T14:28:00Z">
        <w:r w:rsidR="00F934DB">
          <w:rPr>
            <w:rFonts w:ascii="Times New Roman" w:hAnsi="Times New Roman" w:cs="Times New Roman"/>
          </w:rPr>
          <w:t>described by measuring</w:t>
        </w:r>
      </w:ins>
      <w:del w:id="106" w:author="Clay Arango" w:date="2019-04-15T14:28:00Z">
        <w:r w:rsidR="002B6F18" w:rsidRPr="002B6F18" w:rsidDel="00F934DB">
          <w:rPr>
            <w:rFonts w:ascii="Times New Roman" w:hAnsi="Times New Roman" w:cs="Times New Roman"/>
          </w:rPr>
          <w:delText xml:space="preserve"> stream</w:delText>
        </w:r>
      </w:del>
      <w:r w:rsidR="002B6F18" w:rsidRPr="002B6F18">
        <w:rPr>
          <w:rFonts w:ascii="Times New Roman" w:hAnsi="Times New Roman" w:cs="Times New Roman"/>
        </w:rPr>
        <w:t xml:space="preserve"> metabolism.  Stream ecosystem metabolism is the combination of gross primary production (GPP) and ecosystem respiration (ER).  GPP by photoautotrophs uses the energy in light to fix the carbon in CO</w:t>
      </w:r>
      <w:r w:rsidR="002B6F18" w:rsidRPr="002B6F18">
        <w:rPr>
          <w:rFonts w:ascii="Times New Roman" w:hAnsi="Times New Roman" w:cs="Times New Roman"/>
          <w:vertAlign w:val="subscript"/>
        </w:rPr>
        <w:t>2</w:t>
      </w:r>
      <w:r w:rsidR="002B6F18" w:rsidRPr="002B6F18">
        <w:rPr>
          <w:rFonts w:ascii="Times New Roman" w:hAnsi="Times New Roman" w:cs="Times New Roman"/>
        </w:rPr>
        <w:t xml:space="preserve"> into organic hydrocarbons</w:t>
      </w:r>
      <w:ins w:id="107" w:author="Clay Arango" w:date="2019-04-15T14:28:00Z">
        <w:r w:rsidR="00F934DB">
          <w:rPr>
            <w:rFonts w:ascii="Times New Roman" w:hAnsi="Times New Roman" w:cs="Times New Roman"/>
          </w:rPr>
          <w:t>,</w:t>
        </w:r>
      </w:ins>
      <w:del w:id="108" w:author="Clay Arango" w:date="2019-04-15T14:28:00Z">
        <w:r w:rsidR="002B6F18" w:rsidRPr="002B6F18" w:rsidDel="00F934DB">
          <w:rPr>
            <w:rFonts w:ascii="Times New Roman" w:hAnsi="Times New Roman" w:cs="Times New Roman"/>
          </w:rPr>
          <w:delText xml:space="preserve"> which </w:delText>
        </w:r>
      </w:del>
      <w:ins w:id="109" w:author="Clay Arango" w:date="2019-04-15T14:28:00Z">
        <w:r w:rsidR="00F934DB">
          <w:rPr>
            <w:rFonts w:ascii="Times New Roman" w:hAnsi="Times New Roman" w:cs="Times New Roman"/>
          </w:rPr>
          <w:t xml:space="preserve"> </w:t>
        </w:r>
      </w:ins>
      <w:del w:id="110" w:author="Clay Arango" w:date="2019-04-15T14:28:00Z">
        <w:r w:rsidR="002B6F18" w:rsidRPr="002B6F18" w:rsidDel="00F934DB">
          <w:rPr>
            <w:rFonts w:ascii="Times New Roman" w:hAnsi="Times New Roman" w:cs="Times New Roman"/>
          </w:rPr>
          <w:delText xml:space="preserve">releases </w:delText>
        </w:r>
      </w:del>
      <w:ins w:id="111" w:author="Clay Arango" w:date="2019-04-15T14:28:00Z">
        <w:r w:rsidR="00F934DB" w:rsidRPr="002B6F18">
          <w:rPr>
            <w:rFonts w:ascii="Times New Roman" w:hAnsi="Times New Roman" w:cs="Times New Roman"/>
          </w:rPr>
          <w:t>releas</w:t>
        </w:r>
        <w:r w:rsidR="00F934DB">
          <w:rPr>
            <w:rFonts w:ascii="Times New Roman" w:hAnsi="Times New Roman" w:cs="Times New Roman"/>
          </w:rPr>
          <w:t>ing</w:t>
        </w:r>
        <w:r w:rsidR="00F934DB" w:rsidRPr="002B6F18">
          <w:rPr>
            <w:rFonts w:ascii="Times New Roman" w:hAnsi="Times New Roman" w:cs="Times New Roman"/>
          </w:rPr>
          <w:t xml:space="preserve"> </w:t>
        </w:r>
      </w:ins>
      <w:r w:rsidR="002B6F18" w:rsidRPr="002B6F18">
        <w:rPr>
          <w:rFonts w:ascii="Times New Roman" w:hAnsi="Times New Roman" w:cs="Times New Roman"/>
        </w:rPr>
        <w:t>O</w:t>
      </w:r>
      <w:r w:rsidR="002B6F18" w:rsidRPr="002B6F18">
        <w:rPr>
          <w:rFonts w:ascii="Times New Roman" w:hAnsi="Times New Roman" w:cs="Times New Roman"/>
          <w:vertAlign w:val="subscript"/>
        </w:rPr>
        <w:t>2</w:t>
      </w:r>
      <w:r w:rsidR="002B6F18" w:rsidRPr="002B6F18">
        <w:rPr>
          <w:rFonts w:ascii="Times New Roman" w:hAnsi="Times New Roman" w:cs="Times New Roman"/>
        </w:rPr>
        <w:t xml:space="preserve">.  ER is the reverse </w:t>
      </w:r>
      <w:del w:id="112" w:author="Clay Arango" w:date="2019-04-15T14:28:00Z">
        <w:r w:rsidR="002B6F18" w:rsidRPr="002B6F18" w:rsidDel="00F934DB">
          <w:rPr>
            <w:rFonts w:ascii="Times New Roman" w:hAnsi="Times New Roman" w:cs="Times New Roman"/>
          </w:rPr>
          <w:delText xml:space="preserve">of this </w:delText>
        </w:r>
      </w:del>
      <w:r w:rsidR="002B6F18" w:rsidRPr="002B6F18">
        <w:rPr>
          <w:rFonts w:ascii="Times New Roman" w:hAnsi="Times New Roman" w:cs="Times New Roman"/>
        </w:rPr>
        <w:t>process and is the mineralization of organic hydrocarbon to CO</w:t>
      </w:r>
      <w:r w:rsidR="002B6F18" w:rsidRPr="002B6F18">
        <w:rPr>
          <w:rFonts w:ascii="Times New Roman" w:hAnsi="Times New Roman" w:cs="Times New Roman"/>
          <w:vertAlign w:val="subscript"/>
        </w:rPr>
        <w:t>2</w:t>
      </w:r>
      <w:r w:rsidR="002B6F18" w:rsidRPr="002B6F18">
        <w:rPr>
          <w:rFonts w:ascii="Times New Roman" w:hAnsi="Times New Roman" w:cs="Times New Roman"/>
        </w:rPr>
        <w:t xml:space="preserve"> which consumes O</w:t>
      </w:r>
      <w:r w:rsidR="002B6F18" w:rsidRPr="002B6F18">
        <w:rPr>
          <w:rFonts w:ascii="Times New Roman" w:hAnsi="Times New Roman" w:cs="Times New Roman"/>
          <w:vertAlign w:val="subscript"/>
        </w:rPr>
        <w:t>2</w:t>
      </w:r>
      <w:r w:rsidR="002B6F18" w:rsidRPr="002B6F18">
        <w:rPr>
          <w:rFonts w:ascii="Times New Roman" w:hAnsi="Times New Roman" w:cs="Times New Roman"/>
        </w:rPr>
        <w:t>.  This consumption of O</w:t>
      </w:r>
      <w:r w:rsidR="002B6F18" w:rsidRPr="002B6F18">
        <w:rPr>
          <w:rFonts w:ascii="Times New Roman" w:hAnsi="Times New Roman" w:cs="Times New Roman"/>
          <w:vertAlign w:val="subscript"/>
        </w:rPr>
        <w:t>2</w:t>
      </w:r>
      <w:r w:rsidR="002B6F18" w:rsidRPr="002B6F18">
        <w:rPr>
          <w:rFonts w:ascii="Times New Roman" w:hAnsi="Times New Roman" w:cs="Times New Roman"/>
        </w:rPr>
        <w:t xml:space="preserve"> represents the use of energy by organisms in the stream </w:t>
      </w:r>
      <w:commentRangeStart w:id="113"/>
      <w:r w:rsidR="009C027B">
        <w:rPr>
          <w:rFonts w:ascii="Times New Roman" w:hAnsi="Times New Roman" w:cs="Times New Roman"/>
        </w:rPr>
        <w:fldChar w:fldCharType="begin"/>
      </w:r>
      <w:r w:rsidR="009C027B">
        <w:rPr>
          <w:rFonts w:ascii="Times New Roman" w:hAnsi="Times New Roman" w:cs="Times New Roman"/>
        </w:rPr>
        <w:instrText xml:space="preserve"> ADDIN ZOTERO_ITEM CSL_CITATION {"citationID":"x029iHJ8","properties":{"formattedCitation":"(Hall Jr.,Robert O. and Hotchkiss, Erin R. 2017)","plainCitation":"(Hall Jr.,Robert O. and Hotchkiss, Erin R. 2017)","noteIndex":0},"citationItems":[{"id":137,"uris":["http://zotero.org/users/local/WH62bQVK/items/422DAFFX"],"uri":["http://zotero.org/users/local/WH62bQVK/items/422DAFFX"],"itemData":{"id":137,"type":"chapter","title":"Ch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instrText>
      </w:r>
      <w:r w:rsidR="009C027B">
        <w:rPr>
          <w:rFonts w:ascii="Times New Roman" w:hAnsi="Times New Roman" w:cs="Times New Roman"/>
        </w:rPr>
        <w:fldChar w:fldCharType="separate"/>
      </w:r>
      <w:r w:rsidR="00A36035" w:rsidRPr="003D61DC">
        <w:rPr>
          <w:rFonts w:ascii="Times New Roman" w:hAnsi="Times New Roman" w:cs="Times New Roman"/>
        </w:rPr>
        <w:t>(Hall Jr.,Robert O. and Hotchkiss, Erin R. 2017)</w:t>
      </w:r>
      <w:r w:rsidR="009C027B">
        <w:rPr>
          <w:rFonts w:ascii="Times New Roman" w:hAnsi="Times New Roman" w:cs="Times New Roman"/>
        </w:rPr>
        <w:fldChar w:fldCharType="end"/>
      </w:r>
      <w:commentRangeEnd w:id="113"/>
      <w:r w:rsidR="00F934DB">
        <w:rPr>
          <w:rStyle w:val="CommentReference"/>
        </w:rPr>
        <w:commentReference w:id="113"/>
      </w:r>
      <w:r w:rsidR="002B6F18" w:rsidRPr="002B6F18">
        <w:rPr>
          <w:rFonts w:ascii="Times New Roman" w:hAnsi="Times New Roman" w:cs="Times New Roman"/>
        </w:rPr>
        <w:t xml:space="preserve">.  </w:t>
      </w:r>
      <w:moveFromRangeStart w:id="114" w:author="Clay Arango" w:date="2019-04-15T14:30:00Z" w:name="move6231051"/>
      <w:moveFrom w:id="115" w:author="Clay Arango" w:date="2019-04-15T14:30:00Z">
        <w:r w:rsidR="002B6F18" w:rsidRPr="002B6F18" w:rsidDel="00F934DB">
          <w:rPr>
            <w:rFonts w:ascii="Times New Roman" w:hAnsi="Times New Roman" w:cs="Times New Roman"/>
          </w:rPr>
          <w:t xml:space="preserve">Stream metabolism is therefore a comprehensive measure which sums the activity of virtually all of the organisms in a stream </w:t>
        </w:r>
        <w:r w:rsidR="009C027B" w:rsidDel="00F934DB">
          <w:rPr>
            <w:rFonts w:ascii="Times New Roman" w:hAnsi="Times New Roman" w:cs="Times New Roman"/>
          </w:rPr>
          <w:fldChar w:fldCharType="begin"/>
        </w:r>
        <w:r w:rsidR="009C027B" w:rsidDel="00F934DB">
          <w:rPr>
            <w:rFonts w:ascii="Times New Roman" w:hAnsi="Times New Roman" w:cs="Times New Roman"/>
          </w:rPr>
          <w:instrText xml:space="preserve"> ADDIN ZOTERO_ITEM CSL_CITATION {"citationID":"7CnJh8hU","properties":{"formattedCitation":"(Mejia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9C027B" w:rsidDel="00F934DB">
          <w:rPr>
            <w:rFonts w:ascii="Times New Roman" w:hAnsi="Times New Roman" w:cs="Times New Roman"/>
          </w:rPr>
          <w:fldChar w:fldCharType="separate"/>
        </w:r>
        <w:r w:rsidR="009C027B" w:rsidRPr="00C70BDB" w:rsidDel="00F934DB">
          <w:rPr>
            <w:rFonts w:ascii="Times New Roman" w:hAnsi="Times New Roman" w:cs="Times New Roman"/>
          </w:rPr>
          <w:t>(Mejia et al. 2018)</w:t>
        </w:r>
        <w:r w:rsidR="009C027B" w:rsidDel="00F934DB">
          <w:rPr>
            <w:rFonts w:ascii="Times New Roman" w:hAnsi="Times New Roman" w:cs="Times New Roman"/>
          </w:rPr>
          <w:fldChar w:fldCharType="end"/>
        </w:r>
        <w:r w:rsidR="002B6F18" w:rsidRPr="002B6F18" w:rsidDel="00F934DB">
          <w:rPr>
            <w:rFonts w:ascii="Times New Roman" w:hAnsi="Times New Roman" w:cs="Times New Roman"/>
          </w:rPr>
          <w:t>.</w:t>
        </w:r>
      </w:moveFrom>
      <w:moveFromRangeEnd w:id="114"/>
    </w:p>
    <w:p w14:paraId="7066FDCF" w14:textId="77777777" w:rsidR="00DC6D26" w:rsidRDefault="00F934DB" w:rsidP="003D61DC">
      <w:pPr>
        <w:spacing w:line="480" w:lineRule="auto"/>
        <w:ind w:firstLine="720"/>
        <w:rPr>
          <w:ins w:id="116" w:author="Clay Arango" w:date="2019-04-15T14:38:00Z"/>
          <w:rFonts w:ascii="Times New Roman" w:hAnsi="Times New Roman" w:cs="Times New Roman"/>
        </w:rPr>
      </w:pPr>
      <w:moveToRangeStart w:id="117" w:author="Clay Arango" w:date="2019-04-15T14:30:00Z" w:name="move6231051"/>
      <w:moveTo w:id="118" w:author="Clay Arango" w:date="2019-04-15T14:30:00Z">
        <w:r w:rsidRPr="002B6F18">
          <w:rPr>
            <w:rFonts w:ascii="Times New Roman" w:hAnsi="Times New Roman" w:cs="Times New Roman"/>
          </w:rPr>
          <w:t xml:space="preserve">Stream </w:t>
        </w:r>
        <w:commentRangeStart w:id="119"/>
        <w:r w:rsidRPr="002B6F18">
          <w:rPr>
            <w:rFonts w:ascii="Times New Roman" w:hAnsi="Times New Roman" w:cs="Times New Roman"/>
          </w:rPr>
          <w:t xml:space="preserve">metabolism </w:t>
        </w:r>
      </w:moveTo>
      <w:commentRangeEnd w:id="119"/>
      <w:r>
        <w:rPr>
          <w:rStyle w:val="CommentReference"/>
        </w:rPr>
        <w:commentReference w:id="119"/>
      </w:r>
      <w:moveTo w:id="120" w:author="Clay Arango" w:date="2019-04-15T14:30:00Z">
        <w:r w:rsidRPr="002B6F18">
          <w:rPr>
            <w:rFonts w:ascii="Times New Roman" w:hAnsi="Times New Roman" w:cs="Times New Roman"/>
          </w:rPr>
          <w:t xml:space="preserve">is therefore a comprehensive measure which sums the activity of virtually all of the organisms in a stream </w:t>
        </w:r>
        <w:r>
          <w:rPr>
            <w:rFonts w:ascii="Times New Roman" w:hAnsi="Times New Roman" w:cs="Times New Roman"/>
          </w:rPr>
          <w:fldChar w:fldCharType="begin"/>
        </w:r>
        <w:r>
          <w:rPr>
            <w:rFonts w:ascii="Times New Roman" w:hAnsi="Times New Roman" w:cs="Times New Roman"/>
          </w:rPr>
          <w:instrText xml:space="preserve"> ADDIN ZOTERO_ITEM CSL_CITATION {"citationID":"7CnJh8hU","properties":{"formattedCitation":"(Mejia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Pr>
            <w:rFonts w:ascii="Times New Roman" w:hAnsi="Times New Roman" w:cs="Times New Roman"/>
          </w:rPr>
          <w:fldChar w:fldCharType="separate"/>
        </w:r>
        <w:r w:rsidRPr="00C70BDB">
          <w:rPr>
            <w:rFonts w:ascii="Times New Roman" w:hAnsi="Times New Roman" w:cs="Times New Roman"/>
          </w:rPr>
          <w:t>(Mejia et al. 2018)</w:t>
        </w:r>
        <w:r>
          <w:rPr>
            <w:rFonts w:ascii="Times New Roman" w:hAnsi="Times New Roman" w:cs="Times New Roman"/>
          </w:rPr>
          <w:fldChar w:fldCharType="end"/>
        </w:r>
        <w:r w:rsidRPr="002B6F18">
          <w:rPr>
            <w:rFonts w:ascii="Times New Roman" w:hAnsi="Times New Roman" w:cs="Times New Roman"/>
          </w:rPr>
          <w:t>.</w:t>
        </w:r>
      </w:moveTo>
      <w:moveToRangeEnd w:id="117"/>
      <w:ins w:id="121" w:author="Clay Arango" w:date="2019-04-15T14:32:00Z">
        <w:r>
          <w:rPr>
            <w:rFonts w:ascii="Times New Roman" w:hAnsi="Times New Roman" w:cs="Times New Roman"/>
          </w:rPr>
          <w:t xml:space="preserve">  </w:t>
        </w:r>
      </w:ins>
      <w:commentRangeStart w:id="122"/>
      <w:r w:rsidR="00B851C8">
        <w:rPr>
          <w:rFonts w:ascii="Times New Roman" w:hAnsi="Times New Roman" w:cs="Times New Roman"/>
        </w:rPr>
        <w:t>A</w:t>
      </w:r>
      <w:commentRangeEnd w:id="122"/>
      <w:r>
        <w:rPr>
          <w:rStyle w:val="CommentReference"/>
        </w:rPr>
        <w:commentReference w:id="122"/>
      </w:r>
      <w:r w:rsidR="002B6F18" w:rsidRPr="002B6F18">
        <w:rPr>
          <w:rFonts w:ascii="Times New Roman" w:hAnsi="Times New Roman" w:cs="Times New Roman"/>
        </w:rPr>
        <w:t xml:space="preserve"> method for estimating stream metabolism that is currently receiving a lot of attention is the single station open </w:t>
      </w:r>
      <w:ins w:id="123" w:author="Clay Arango" w:date="2019-04-15T14:34:00Z">
        <w:r>
          <w:rPr>
            <w:rFonts w:ascii="Times New Roman" w:hAnsi="Times New Roman" w:cs="Times New Roman"/>
          </w:rPr>
          <w:t xml:space="preserve">channel </w:t>
        </w:r>
      </w:ins>
      <w:r w:rsidR="002B6F18" w:rsidRPr="002B6F18">
        <w:rPr>
          <w:rFonts w:ascii="Times New Roman" w:hAnsi="Times New Roman" w:cs="Times New Roman"/>
        </w:rPr>
        <w:t xml:space="preserve">diel oxygen method </w:t>
      </w:r>
      <w:r w:rsidR="00930F75">
        <w:rPr>
          <w:rFonts w:ascii="Times New Roman" w:hAnsi="Times New Roman" w:cs="Times New Roman"/>
        </w:rPr>
        <w:fldChar w:fldCharType="begin"/>
      </w:r>
      <w:r w:rsidR="00930F75">
        <w:rPr>
          <w:rFonts w:ascii="Times New Roman" w:hAnsi="Times New Roman" w:cs="Times New Roman"/>
        </w:rPr>
        <w:instrText xml:space="preserve"> ADDIN ZOTERO_ITEM CSL_CITATION {"citationID":"ifDfqMcR","properties":{"formattedCitation":"(Hall Jr.,Robert O. and Hotchkiss, Erin R. 2017)","plainCitation":"(Hall Jr.,Robert O. and Hotchkiss, Erin R. 2017)","noteIndex":0},"citationItems":[{"id":137,"uris":["http://zotero.org/users/local/WH62bQVK/items/422DAFFX"],"uri":["http://zotero.org/users/local/WH62bQVK/items/422DAFFX"],"itemData":{"id":137,"type":"chapter","title":"Ch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instrText>
      </w:r>
      <w:r w:rsidR="00930F75">
        <w:rPr>
          <w:rFonts w:ascii="Times New Roman" w:hAnsi="Times New Roman" w:cs="Times New Roman"/>
        </w:rPr>
        <w:fldChar w:fldCharType="separate"/>
      </w:r>
      <w:r w:rsidR="0053398E" w:rsidRPr="003D61DC">
        <w:rPr>
          <w:rFonts w:ascii="Times New Roman" w:hAnsi="Times New Roman" w:cs="Times New Roman"/>
        </w:rPr>
        <w:t xml:space="preserve">(Hall and Hotchkiss </w:t>
      </w:r>
      <w:r w:rsidR="00A36035" w:rsidRPr="003D61DC">
        <w:rPr>
          <w:rFonts w:ascii="Times New Roman" w:hAnsi="Times New Roman" w:cs="Times New Roman"/>
        </w:rPr>
        <w:t>2017)</w:t>
      </w:r>
      <w:r w:rsidR="00930F75">
        <w:rPr>
          <w:rFonts w:ascii="Times New Roman" w:hAnsi="Times New Roman" w:cs="Times New Roman"/>
        </w:rPr>
        <w:fldChar w:fldCharType="end"/>
      </w:r>
      <w:r w:rsidR="002B6F18" w:rsidRPr="002B6F18">
        <w:rPr>
          <w:rFonts w:ascii="Times New Roman" w:hAnsi="Times New Roman" w:cs="Times New Roman"/>
        </w:rPr>
        <w:t>.  This method assumes that oxygen saturation at any particular time is a function of GPP, ER</w:t>
      </w:r>
      <w:ins w:id="124" w:author="Clay Arango" w:date="2019-04-15T14:34:00Z">
        <w:r>
          <w:rPr>
            <w:rFonts w:ascii="Times New Roman" w:hAnsi="Times New Roman" w:cs="Times New Roman"/>
          </w:rPr>
          <w:t>,</w:t>
        </w:r>
      </w:ins>
      <w:r w:rsidR="002B6F18" w:rsidRPr="002B6F18">
        <w:rPr>
          <w:rFonts w:ascii="Times New Roman" w:hAnsi="Times New Roman" w:cs="Times New Roman"/>
        </w:rPr>
        <w:t xml:space="preserve"> and the oxygen exchange rate between the air and water </w:t>
      </w:r>
      <w:r w:rsidR="00930F75">
        <w:rPr>
          <w:rFonts w:ascii="Times New Roman" w:hAnsi="Times New Roman" w:cs="Times New Roman"/>
        </w:rPr>
        <w:fldChar w:fldCharType="begin"/>
      </w:r>
      <w:r w:rsidR="00930F75">
        <w:rPr>
          <w:rFonts w:ascii="Times New Roman" w:hAnsi="Times New Roman" w:cs="Times New Roman"/>
        </w:rPr>
        <w:instrText xml:space="preserve"> ADDIN ZOTERO_ITEM CSL_CITATION {"citationID":"Dgxo94gR","properties":{"formattedCitation":"(Odum 1956)","plainCitation":"(Odum 1956)","noteIndex":0},"citationItems":[{"id":149,"uris":["http://zotero.org/users/local/WH62bQVK/items/4HSAP3UN"],"uri":["http://zotero.org/users/local/WH62bQVK/items/4HSAP3UN"],"itemData":{"id":149,"type":"article-journal","title":"Primary Production in Flowing Waters","container-title":"Limnology and Oceanography","page":"102-117","volume":"1","issue":"2","source":"Wiley Online Library","abstract":"Respiration, photosynthetic production, and diffusion interact to produce the daily curve of oxygen change in a segment of flowing water. Conversely, the observed curves of oxygen in streams can be used to calculate the component rates of production, respiration, and diffusion. New production values obtained with these analyses of oxygen curves from various sources, as well as a few previously existing estimates of primary production, indicate a generally higher rate of production in flowing waters than in other types of aquatic environments. The ratio of total primary production to total community respiration is used to classify communities quantitatively according to their predominantly heterotrophic or autotrophic characteristics. Longitudinal succession within a stream tends to modify the ratio towards unity from higher values for autotrophic and from lower values for heterotrophic communities. The behavior of this ratio is described for the annual cycle in a stream, for the sequence of pollution recovery, and for diverse types of communities.","DOI":"10.4319/lo.1956.1.2.0102","ISSN":"1939-5590","language":"en","author":[{"family":"Odum","given":"Howard T."}],"issued":{"date-parts":[["1956"]]}}}],"schema":"https://github.com/citation-style-language/schema/raw/master/csl-citation.json"} </w:instrText>
      </w:r>
      <w:r w:rsidR="00930F75">
        <w:rPr>
          <w:rFonts w:ascii="Times New Roman" w:hAnsi="Times New Roman" w:cs="Times New Roman"/>
        </w:rPr>
        <w:fldChar w:fldCharType="separate"/>
      </w:r>
      <w:r w:rsidR="00930F75" w:rsidRPr="00C70BDB">
        <w:rPr>
          <w:rFonts w:ascii="Times New Roman" w:hAnsi="Times New Roman" w:cs="Times New Roman"/>
        </w:rPr>
        <w:t>(Odum 1956)</w:t>
      </w:r>
      <w:r w:rsidR="00930F75">
        <w:rPr>
          <w:rFonts w:ascii="Times New Roman" w:hAnsi="Times New Roman" w:cs="Times New Roman"/>
        </w:rPr>
        <w:fldChar w:fldCharType="end"/>
      </w:r>
      <w:r w:rsidR="002B6F18" w:rsidRPr="002B6F18">
        <w:rPr>
          <w:rFonts w:ascii="Times New Roman" w:hAnsi="Times New Roman" w:cs="Times New Roman"/>
        </w:rPr>
        <w:t xml:space="preserve">.  </w:t>
      </w:r>
      <w:ins w:id="125" w:author="Clay Arango" w:date="2019-04-15T14:35:00Z">
        <w:r>
          <w:rPr>
            <w:rFonts w:ascii="Times New Roman" w:hAnsi="Times New Roman" w:cs="Times New Roman"/>
          </w:rPr>
          <w:t xml:space="preserve">Inverse modeling is used to solve </w:t>
        </w:r>
        <w:r>
          <w:rPr>
            <w:rFonts w:ascii="Times New Roman" w:hAnsi="Times New Roman" w:cs="Times New Roman"/>
          </w:rPr>
          <w:lastRenderedPageBreak/>
          <w:t xml:space="preserve">for </w:t>
        </w:r>
      </w:ins>
      <w:r w:rsidR="002B6F18" w:rsidRPr="002B6F18">
        <w:rPr>
          <w:rFonts w:ascii="Times New Roman" w:hAnsi="Times New Roman" w:cs="Times New Roman"/>
        </w:rPr>
        <w:t xml:space="preserve">GPP and ER </w:t>
      </w:r>
      <w:del w:id="126" w:author="Clay Arango" w:date="2019-04-15T14:36:00Z">
        <w:r w:rsidR="002B6F18" w:rsidRPr="002B6F18" w:rsidDel="00F934DB">
          <w:rPr>
            <w:rFonts w:ascii="Times New Roman" w:hAnsi="Times New Roman" w:cs="Times New Roman"/>
          </w:rPr>
          <w:delText xml:space="preserve">are often solved for using inverse modeling </w:delText>
        </w:r>
      </w:del>
      <w:r w:rsidR="002B6F18" w:rsidRPr="002B6F18">
        <w:rPr>
          <w:rFonts w:ascii="Times New Roman" w:hAnsi="Times New Roman" w:cs="Times New Roman"/>
        </w:rPr>
        <w:t xml:space="preserve">where </w:t>
      </w:r>
      <w:ins w:id="127" w:author="Clay Arango" w:date="2019-04-15T14:36:00Z">
        <w:r w:rsidRPr="002B6F18">
          <w:rPr>
            <w:rFonts w:ascii="Times New Roman" w:hAnsi="Times New Roman" w:cs="Times New Roman"/>
          </w:rPr>
          <w:t xml:space="preserve">GPP is assumed to be proportional to </w:t>
        </w:r>
      </w:ins>
      <w:r w:rsidR="002B6F18" w:rsidRPr="002B6F18">
        <w:rPr>
          <w:rFonts w:ascii="Times New Roman" w:hAnsi="Times New Roman" w:cs="Times New Roman"/>
        </w:rPr>
        <w:t xml:space="preserve">the amount of light </w:t>
      </w:r>
      <w:del w:id="128" w:author="Clay Arango" w:date="2019-04-15T14:36:00Z">
        <w:r w:rsidR="002B6F18" w:rsidRPr="002B6F18" w:rsidDel="00F934DB">
          <w:rPr>
            <w:rFonts w:ascii="Times New Roman" w:hAnsi="Times New Roman" w:cs="Times New Roman"/>
          </w:rPr>
          <w:delText xml:space="preserve">is assumed to be proportional to GPP </w:delText>
        </w:r>
      </w:del>
      <w:r w:rsidR="002B6F18" w:rsidRPr="002B6F18">
        <w:rPr>
          <w:rFonts w:ascii="Times New Roman" w:hAnsi="Times New Roman" w:cs="Times New Roman"/>
        </w:rPr>
        <w:t xml:space="preserve">and the remaining oxygen deficit is assumed to be </w:t>
      </w:r>
      <w:ins w:id="129" w:author="Clay Arango" w:date="2019-04-15T14:36:00Z">
        <w:r>
          <w:rPr>
            <w:rFonts w:ascii="Times New Roman" w:hAnsi="Times New Roman" w:cs="Times New Roman"/>
          </w:rPr>
          <w:t xml:space="preserve">a result of </w:t>
        </w:r>
      </w:ins>
      <w:r w:rsidR="002B6F18" w:rsidRPr="002B6F18">
        <w:rPr>
          <w:rFonts w:ascii="Times New Roman" w:hAnsi="Times New Roman" w:cs="Times New Roman"/>
        </w:rPr>
        <w:t xml:space="preserve">ER.  This </w:t>
      </w:r>
      <w:del w:id="130" w:author="Clay Arango" w:date="2019-04-15T14:36:00Z">
        <w:r w:rsidR="002B6F18" w:rsidRPr="002B6F18" w:rsidDel="00F934DB">
          <w:rPr>
            <w:rFonts w:ascii="Times New Roman" w:hAnsi="Times New Roman" w:cs="Times New Roman"/>
          </w:rPr>
          <w:delText xml:space="preserve">will </w:delText>
        </w:r>
      </w:del>
      <w:r w:rsidR="002B6F18" w:rsidRPr="002B6F18">
        <w:rPr>
          <w:rFonts w:ascii="Times New Roman" w:hAnsi="Times New Roman" w:cs="Times New Roman"/>
        </w:rPr>
        <w:t>produce</w:t>
      </w:r>
      <w:ins w:id="131" w:author="Clay Arango" w:date="2019-04-15T14:36:00Z">
        <w:r>
          <w:rPr>
            <w:rFonts w:ascii="Times New Roman" w:hAnsi="Times New Roman" w:cs="Times New Roman"/>
          </w:rPr>
          <w:t>s</w:t>
        </w:r>
      </w:ins>
      <w:r w:rsidR="002B6F18" w:rsidRPr="002B6F18">
        <w:rPr>
          <w:rFonts w:ascii="Times New Roman" w:hAnsi="Times New Roman" w:cs="Times New Roman"/>
        </w:rPr>
        <w:t xml:space="preserve"> a modeled oxygen curve which can be compared to the measured oxygen curve for accuracy.  To </w:t>
      </w:r>
      <w:ins w:id="132" w:author="Clay Arango" w:date="2019-04-15T14:36:00Z">
        <w:r>
          <w:rPr>
            <w:rFonts w:ascii="Times New Roman" w:hAnsi="Times New Roman" w:cs="Times New Roman"/>
          </w:rPr>
          <w:t>use this method</w:t>
        </w:r>
      </w:ins>
      <w:del w:id="133" w:author="Clay Arango" w:date="2019-04-15T14:36:00Z">
        <w:r w:rsidR="002B6F18" w:rsidRPr="002B6F18" w:rsidDel="00F934DB">
          <w:rPr>
            <w:rFonts w:ascii="Times New Roman" w:hAnsi="Times New Roman" w:cs="Times New Roman"/>
          </w:rPr>
          <w:delText>do this</w:delText>
        </w:r>
      </w:del>
      <w:r w:rsidR="002B6F18" w:rsidRPr="002B6F18">
        <w:rPr>
          <w:rFonts w:ascii="Times New Roman" w:hAnsi="Times New Roman" w:cs="Times New Roman"/>
        </w:rPr>
        <w:t xml:space="preserve">, light measurements and oxygen saturation must be measured frequently (commonly 5-15 minute intervals) along with temperature, </w:t>
      </w:r>
      <w:commentRangeStart w:id="134"/>
      <w:r w:rsidR="002B6F18" w:rsidRPr="002B6F18">
        <w:rPr>
          <w:rFonts w:ascii="Times New Roman" w:hAnsi="Times New Roman" w:cs="Times New Roman"/>
        </w:rPr>
        <w:t>salinity</w:t>
      </w:r>
      <w:commentRangeEnd w:id="134"/>
      <w:r w:rsidR="00DC6D26">
        <w:rPr>
          <w:rStyle w:val="CommentReference"/>
        </w:rPr>
        <w:commentReference w:id="134"/>
      </w:r>
      <w:r w:rsidR="002B6F18" w:rsidRPr="002B6F18">
        <w:rPr>
          <w:rFonts w:ascii="Times New Roman" w:hAnsi="Times New Roman" w:cs="Times New Roman"/>
        </w:rPr>
        <w:t xml:space="preserve">, and barometric pressure to calculate 100% saturation.  </w:t>
      </w:r>
    </w:p>
    <w:p w14:paraId="7BA68F54" w14:textId="285BAE61" w:rsidR="00B851C8" w:rsidDel="00DC6D26" w:rsidRDefault="002B6F18" w:rsidP="003D61DC">
      <w:pPr>
        <w:spacing w:line="480" w:lineRule="auto"/>
        <w:ind w:firstLine="720"/>
        <w:rPr>
          <w:del w:id="135" w:author="Clay Arango" w:date="2019-04-15T14:38:00Z"/>
          <w:rFonts w:ascii="Times New Roman" w:hAnsi="Times New Roman" w:cs="Times New Roman"/>
        </w:rPr>
      </w:pPr>
      <w:r w:rsidRPr="002B6F18">
        <w:rPr>
          <w:rFonts w:ascii="Times New Roman" w:hAnsi="Times New Roman" w:cs="Times New Roman"/>
        </w:rPr>
        <w:t xml:space="preserve">The last remaining parameter required is the gas exchange or reaeration rate often reported as </w:t>
      </w:r>
      <w:r w:rsidRPr="002B6F18">
        <w:rPr>
          <w:rFonts w:ascii="Times New Roman" w:hAnsi="Times New Roman" w:cs="Times New Roman"/>
          <w:i/>
        </w:rPr>
        <w:t>K</w:t>
      </w:r>
      <w:r w:rsidRPr="002B6F18">
        <w:rPr>
          <w:rFonts w:ascii="Times New Roman" w:hAnsi="Times New Roman" w:cs="Times New Roman"/>
          <w:vertAlign w:val="subscript"/>
        </w:rPr>
        <w:t>600</w:t>
      </w:r>
      <w:r w:rsidRPr="002B6F18">
        <w:rPr>
          <w:rFonts w:ascii="Times New Roman" w:hAnsi="Times New Roman" w:cs="Times New Roman"/>
        </w:rPr>
        <w:t xml:space="preserve"> in d</w:t>
      </w:r>
      <w:r w:rsidRPr="002B6F18">
        <w:rPr>
          <w:rFonts w:ascii="Times New Roman" w:hAnsi="Times New Roman" w:cs="Times New Roman"/>
          <w:vertAlign w:val="superscript"/>
        </w:rPr>
        <w:t>-1</w:t>
      </w:r>
      <w:r w:rsidRPr="002B6F18">
        <w:rPr>
          <w:rFonts w:ascii="Times New Roman" w:hAnsi="Times New Roman" w:cs="Times New Roman"/>
        </w:rPr>
        <w:t xml:space="preserve"> </w:t>
      </w:r>
      <w:ins w:id="136" w:author="Clay Arango" w:date="2019-04-15T14:37:00Z">
        <w:r w:rsidR="00DC6D26">
          <w:rPr>
            <w:rFonts w:ascii="Times New Roman" w:hAnsi="Times New Roman" w:cs="Times New Roman"/>
          </w:rPr>
          <w:t xml:space="preserve">where </w:t>
        </w:r>
      </w:ins>
      <w:del w:id="137" w:author="Clay Arango" w:date="2019-04-15T14:37:00Z">
        <w:r w:rsidRPr="002B6F18" w:rsidDel="00DC6D26">
          <w:rPr>
            <w:rFonts w:ascii="Times New Roman" w:hAnsi="Times New Roman" w:cs="Times New Roman"/>
          </w:rPr>
          <w:delText>(</w:delText>
        </w:r>
      </w:del>
      <w:r w:rsidRPr="002B6F18">
        <w:rPr>
          <w:rFonts w:ascii="Times New Roman" w:hAnsi="Times New Roman" w:cs="Times New Roman"/>
        </w:rPr>
        <w:t>600 refers to Schmidt number scaling used for comparison between different gasses</w:t>
      </w:r>
      <w:del w:id="138" w:author="Clay Arango" w:date="2019-04-15T14:37:00Z">
        <w:r w:rsidRPr="002B6F18" w:rsidDel="00DC6D26">
          <w:rPr>
            <w:rFonts w:ascii="Times New Roman" w:hAnsi="Times New Roman" w:cs="Times New Roman"/>
          </w:rPr>
          <w:delText>)</w:delText>
        </w:r>
      </w:del>
      <w:r w:rsidRPr="002B6F18">
        <w:rPr>
          <w:rFonts w:ascii="Times New Roman" w:hAnsi="Times New Roman" w:cs="Times New Roman"/>
        </w:rPr>
        <w:t>.</w:t>
      </w:r>
      <w:ins w:id="139" w:author="Clay Arango" w:date="2019-04-15T14:38:00Z">
        <w:r w:rsidR="00DC6D26">
          <w:rPr>
            <w:rFonts w:ascii="Times New Roman" w:hAnsi="Times New Roman" w:cs="Times New Roman"/>
          </w:rPr>
          <w:t xml:space="preserve"> </w:t>
        </w:r>
      </w:ins>
    </w:p>
    <w:p w14:paraId="57193B65" w14:textId="15EEA52D" w:rsidR="00B851C8" w:rsidRPr="002B6F18" w:rsidRDefault="002B6F18" w:rsidP="003D61DC">
      <w:pPr>
        <w:spacing w:line="480" w:lineRule="auto"/>
        <w:ind w:firstLine="720"/>
        <w:rPr>
          <w:rFonts w:ascii="Times New Roman" w:hAnsi="Times New Roman" w:cs="Times New Roman"/>
        </w:rPr>
      </w:pPr>
      <w:commentRangeStart w:id="140"/>
      <w:r w:rsidRPr="002B6F18">
        <w:rPr>
          <w:rFonts w:ascii="Times New Roman" w:hAnsi="Times New Roman" w:cs="Times New Roman"/>
        </w:rPr>
        <w:t xml:space="preserve">The </w:t>
      </w:r>
      <w:commentRangeEnd w:id="140"/>
      <w:r w:rsidR="005A1765">
        <w:rPr>
          <w:rStyle w:val="CommentReference"/>
        </w:rPr>
        <w:commentReference w:id="140"/>
      </w:r>
      <w:r w:rsidRPr="002B6F18">
        <w:rPr>
          <w:rFonts w:ascii="Times New Roman" w:hAnsi="Times New Roman" w:cs="Times New Roman"/>
          <w:i/>
        </w:rPr>
        <w:t>K</w:t>
      </w:r>
      <w:r w:rsidRPr="002B6F18">
        <w:rPr>
          <w:rFonts w:ascii="Times New Roman" w:hAnsi="Times New Roman" w:cs="Times New Roman"/>
          <w:vertAlign w:val="subscript"/>
        </w:rPr>
        <w:t>600</w:t>
      </w:r>
      <w:r w:rsidRPr="002B6F18">
        <w:rPr>
          <w:rFonts w:ascii="Times New Roman" w:hAnsi="Times New Roman" w:cs="Times New Roman"/>
        </w:rPr>
        <w:t xml:space="preserve"> may be estimated as a free parameter in the inverse modeling technique or measured directly.  Estimating </w:t>
      </w:r>
      <w:r w:rsidRPr="002B6F18">
        <w:rPr>
          <w:rFonts w:ascii="Times New Roman" w:hAnsi="Times New Roman" w:cs="Times New Roman"/>
          <w:i/>
        </w:rPr>
        <w:t>K</w:t>
      </w:r>
      <w:r w:rsidRPr="002B6F18">
        <w:rPr>
          <w:rFonts w:ascii="Times New Roman" w:hAnsi="Times New Roman" w:cs="Times New Roman"/>
          <w:vertAlign w:val="subscript"/>
        </w:rPr>
        <w:t>600</w:t>
      </w:r>
      <w:r w:rsidRPr="002B6F18">
        <w:rPr>
          <w:rFonts w:ascii="Times New Roman" w:hAnsi="Times New Roman" w:cs="Times New Roman"/>
        </w:rPr>
        <w:t xml:space="preserve"> as part of the model is adequate for streams with low slope and high light availability</w:t>
      </w:r>
      <w:commentRangeStart w:id="141"/>
      <w:r w:rsidRPr="002B6F18">
        <w:rPr>
          <w:rFonts w:ascii="Times New Roman" w:hAnsi="Times New Roman" w:cs="Times New Roman"/>
        </w:rPr>
        <w:t xml:space="preserve">, however it is more accurate to measure gas exchange directly in shaded streams with higher slopes which are typical of headwater </w:t>
      </w:r>
      <w:commentRangeStart w:id="142"/>
      <w:r w:rsidRPr="002B6F18">
        <w:rPr>
          <w:rFonts w:ascii="Times New Roman" w:hAnsi="Times New Roman" w:cs="Times New Roman"/>
        </w:rPr>
        <w:t>streams</w:t>
      </w:r>
      <w:commentRangeEnd w:id="142"/>
      <w:r w:rsidR="00DC6D26">
        <w:rPr>
          <w:rStyle w:val="CommentReference"/>
        </w:rPr>
        <w:commentReference w:id="142"/>
      </w:r>
      <w:r w:rsidRPr="002B6F18">
        <w:rPr>
          <w:rFonts w:ascii="Times New Roman" w:hAnsi="Times New Roman" w:cs="Times New Roman"/>
        </w:rPr>
        <w:t xml:space="preserve">.  </w:t>
      </w:r>
      <w:commentRangeEnd w:id="141"/>
      <w:r w:rsidR="007A092B">
        <w:rPr>
          <w:rStyle w:val="CommentReference"/>
        </w:rPr>
        <w:commentReference w:id="141"/>
      </w:r>
      <w:r w:rsidRPr="002B6F18">
        <w:rPr>
          <w:rFonts w:ascii="Times New Roman" w:hAnsi="Times New Roman" w:cs="Times New Roman"/>
        </w:rPr>
        <w:t>Measuring gas exchange is done by diffusing a gas of choice into the stream at high volumes and measuring concentrations downstream from the injection point.  This process may however require permits, be cost prohibitive, and the gas may have undesirable effects</w:t>
      </w:r>
      <w:r w:rsidR="0053398E">
        <w:rPr>
          <w:rFonts w:ascii="Times New Roman" w:hAnsi="Times New Roman" w:cs="Times New Roman"/>
        </w:rPr>
        <w:t xml:space="preserve"> </w:t>
      </w:r>
      <w:r w:rsidR="0053398E">
        <w:rPr>
          <w:rFonts w:ascii="Times New Roman" w:hAnsi="Times New Roman" w:cs="Times New Roman"/>
        </w:rPr>
        <w:fldChar w:fldCharType="begin"/>
      </w:r>
      <w:r w:rsidR="0053398E">
        <w:rPr>
          <w:rFonts w:ascii="Times New Roman" w:hAnsi="Times New Roman" w:cs="Times New Roman"/>
        </w:rPr>
        <w:instrText xml:space="preserve"> ADDIN ZOTERO_ITEM CSL_CITATION {"citationID":"7Jxzo3zZ","properties":{"formattedCitation":"(Hall Jr.,Robert O. and Hotchkiss, Erin R. 2017)","plainCitation":"(Hall Jr.,Robert O. and Hotchkiss, Erin R. 2017)","noteIndex":0},"citationItems":[{"id":137,"uris":["http://zotero.org/users/local/WH62bQVK/items/422DAFFX"],"uri":["http://zotero.org/users/local/WH62bQVK/items/422DAFFX"],"itemData":{"id":137,"type":"chapter","title":"Ch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instrText>
      </w:r>
      <w:r w:rsidR="0053398E">
        <w:rPr>
          <w:rFonts w:ascii="Times New Roman" w:hAnsi="Times New Roman" w:cs="Times New Roman"/>
        </w:rPr>
        <w:fldChar w:fldCharType="separate"/>
      </w:r>
      <w:r w:rsidR="0053398E" w:rsidRPr="003D61DC">
        <w:rPr>
          <w:rFonts w:ascii="Times New Roman" w:hAnsi="Times New Roman" w:cs="Times New Roman"/>
        </w:rPr>
        <w:t>(Hall and Hotchkiss 2017)</w:t>
      </w:r>
      <w:r w:rsidR="0053398E">
        <w:rPr>
          <w:rFonts w:ascii="Times New Roman" w:hAnsi="Times New Roman" w:cs="Times New Roman"/>
        </w:rPr>
        <w:fldChar w:fldCharType="end"/>
      </w:r>
      <w:r w:rsidRPr="002B6F18">
        <w:rPr>
          <w:rFonts w:ascii="Times New Roman" w:hAnsi="Times New Roman" w:cs="Times New Roman"/>
        </w:rPr>
        <w:t>.</w:t>
      </w:r>
    </w:p>
    <w:p w14:paraId="2D78935D" w14:textId="6F29CAB4" w:rsidR="00B851C8" w:rsidRDefault="002B6F18" w:rsidP="004F0AF4">
      <w:pPr>
        <w:spacing w:line="480" w:lineRule="auto"/>
        <w:ind w:firstLine="720"/>
        <w:rPr>
          <w:rFonts w:ascii="Times New Roman" w:hAnsi="Times New Roman" w:cs="Times New Roman"/>
        </w:rPr>
      </w:pPr>
      <w:commentRangeStart w:id="143"/>
      <w:commentRangeStart w:id="144"/>
      <w:r w:rsidRPr="002B6F18">
        <w:rPr>
          <w:rFonts w:ascii="Times New Roman" w:hAnsi="Times New Roman" w:cs="Times New Roman"/>
        </w:rPr>
        <w:t>An</w:t>
      </w:r>
      <w:commentRangeEnd w:id="143"/>
      <w:r w:rsidR="008F1549">
        <w:rPr>
          <w:rStyle w:val="CommentReference"/>
        </w:rPr>
        <w:commentReference w:id="143"/>
      </w:r>
      <w:r w:rsidRPr="002B6F18">
        <w:rPr>
          <w:rFonts w:ascii="Times New Roman" w:hAnsi="Times New Roman" w:cs="Times New Roman"/>
        </w:rPr>
        <w:t xml:space="preserve"> </w:t>
      </w:r>
      <w:commentRangeEnd w:id="144"/>
      <w:r w:rsidR="005A1765">
        <w:rPr>
          <w:rStyle w:val="CommentReference"/>
        </w:rPr>
        <w:commentReference w:id="144"/>
      </w:r>
      <w:r w:rsidRPr="002B6F18">
        <w:rPr>
          <w:rFonts w:ascii="Times New Roman" w:hAnsi="Times New Roman" w:cs="Times New Roman"/>
        </w:rPr>
        <w:t>alternative to measuring the gas exchange directly in headwater streams may be to estimate this value from physical attributes of the stream and relationships reported in the literature</w:t>
      </w:r>
      <w:r w:rsidR="0053398E">
        <w:rPr>
          <w:rFonts w:ascii="Times New Roman" w:hAnsi="Times New Roman" w:cs="Times New Roman"/>
        </w:rPr>
        <w:t xml:space="preserve">.  </w:t>
      </w:r>
      <w:r w:rsidR="00930F75">
        <w:rPr>
          <w:rFonts w:ascii="Times New Roman" w:hAnsi="Times New Roman" w:cs="Times New Roman"/>
        </w:rPr>
        <w:fldChar w:fldCharType="begin"/>
      </w:r>
      <w:r w:rsidR="00930F75">
        <w:rPr>
          <w:rFonts w:ascii="Times New Roman" w:hAnsi="Times New Roman" w:cs="Times New Roman"/>
        </w:rPr>
        <w:instrText xml:space="preserve"> ADDIN ZOTERO_ITEM CSL_CITATION {"citationID":"jgzXrWZX","properties":{"formattedCitation":"(Palumbo James E. and Brown Linfield C. 2014)","plainCitation":"(Palumbo James E. and Brown Linfield C. 2014)","noteIndex":0},"citationItems":[{"id":27,"uris":["http://zotero.org/users/local/WH62bQVK/items/D7TKMBHK"],"uri":["http://zotero.org/users/local/WH62bQVK/items/D7TKMBHK"],"itemData":{"id":27,"type":"article-journal","title":"Assessing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00930F75">
        <w:rPr>
          <w:rFonts w:ascii="Times New Roman" w:hAnsi="Times New Roman" w:cs="Times New Roman"/>
        </w:rPr>
        <w:fldChar w:fldCharType="separate"/>
      </w:r>
      <w:r w:rsidR="00A36035" w:rsidRPr="003D61DC">
        <w:rPr>
          <w:rFonts w:ascii="Times New Roman" w:hAnsi="Times New Roman" w:cs="Times New Roman"/>
        </w:rPr>
        <w:t>Palumbo</w:t>
      </w:r>
      <w:r w:rsidR="0053398E" w:rsidRPr="003D61DC">
        <w:rPr>
          <w:rFonts w:ascii="Times New Roman" w:hAnsi="Times New Roman" w:cs="Times New Roman"/>
        </w:rPr>
        <w:t xml:space="preserve"> and Brown (</w:t>
      </w:r>
      <w:r w:rsidR="00A36035" w:rsidRPr="003D61DC">
        <w:rPr>
          <w:rFonts w:ascii="Times New Roman" w:hAnsi="Times New Roman" w:cs="Times New Roman"/>
        </w:rPr>
        <w:t>2014)</w:t>
      </w:r>
      <w:r w:rsidR="00930F75">
        <w:rPr>
          <w:rFonts w:ascii="Times New Roman" w:hAnsi="Times New Roman" w:cs="Times New Roman"/>
        </w:rPr>
        <w:fldChar w:fldCharType="end"/>
      </w:r>
      <w:r w:rsidR="00930F75">
        <w:rPr>
          <w:rFonts w:ascii="Times New Roman" w:hAnsi="Times New Roman" w:cs="Times New Roman"/>
        </w:rPr>
        <w:t xml:space="preserve"> </w:t>
      </w:r>
      <w:r w:rsidRPr="002B6F18">
        <w:rPr>
          <w:rFonts w:ascii="Times New Roman" w:hAnsi="Times New Roman" w:cs="Times New Roman"/>
        </w:rPr>
        <w:t>suggest that stream slope is the most accurate variable to include when predicting gas exchange</w:t>
      </w:r>
      <w:ins w:id="145" w:author="Clay Arango" w:date="2019-04-15T14:41:00Z">
        <w:r w:rsidR="00DC6D26">
          <w:rPr>
            <w:rFonts w:ascii="Times New Roman" w:hAnsi="Times New Roman" w:cs="Times New Roman"/>
          </w:rPr>
          <w:t>,</w:t>
        </w:r>
      </w:ins>
      <w:del w:id="146" w:author="Clay Arango" w:date="2019-04-15T14:41:00Z">
        <w:r w:rsidRPr="002B6F18" w:rsidDel="00DC6D26">
          <w:rPr>
            <w:rFonts w:ascii="Times New Roman" w:hAnsi="Times New Roman" w:cs="Times New Roman"/>
          </w:rPr>
          <w:delText xml:space="preserve"> in this way </w:delText>
        </w:r>
      </w:del>
      <w:ins w:id="147" w:author="Clay Arango" w:date="2019-04-15T14:41:00Z">
        <w:r w:rsidR="00DC6D26">
          <w:rPr>
            <w:rFonts w:ascii="Times New Roman" w:hAnsi="Times New Roman" w:cs="Times New Roman"/>
          </w:rPr>
          <w:t xml:space="preserve"> </w:t>
        </w:r>
      </w:ins>
      <w:r w:rsidRPr="002B6F18">
        <w:rPr>
          <w:rFonts w:ascii="Times New Roman" w:hAnsi="Times New Roman" w:cs="Times New Roman"/>
        </w:rPr>
        <w:t xml:space="preserve">and </w:t>
      </w:r>
      <w:r w:rsidR="00930F75">
        <w:rPr>
          <w:rFonts w:ascii="Times New Roman" w:hAnsi="Times New Roman" w:cs="Times New Roman"/>
        </w:rPr>
        <w:fldChar w:fldCharType="begin"/>
      </w:r>
      <w:r w:rsidR="00A36035">
        <w:rPr>
          <w:rFonts w:ascii="Times New Roman" w:hAnsi="Times New Roman" w:cs="Times New Roman"/>
        </w:rPr>
        <w:instrText xml:space="preserve"> ADDIN ZOTERO_ITEM CSL_CITATION {"citationID":"oiClQFMC","properties":{"formattedCitation":"(Hall et al. 2016)","plainCitation":"(Hall et al. 2016)","dontUpdate":true,"noteIndex":0},"citationItems":[{"id":72,"uris":["http://zotero.org/users/local/WH62bQVK/items/W8W9U5RB"],"uri":["http://zotero.org/users/local/WH62bQVK/items/W8W9U5RB"],"itemData":{"id":72,"type":"article-journal","title":"Metabolism,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00930F75">
        <w:rPr>
          <w:rFonts w:ascii="Times New Roman" w:hAnsi="Times New Roman" w:cs="Times New Roman"/>
        </w:rPr>
        <w:fldChar w:fldCharType="separate"/>
      </w:r>
      <w:r w:rsidR="00930F75">
        <w:rPr>
          <w:rFonts w:ascii="Times New Roman" w:hAnsi="Times New Roman" w:cs="Times New Roman"/>
        </w:rPr>
        <w:t>Hall et al. (</w:t>
      </w:r>
      <w:r w:rsidR="00930F75" w:rsidRPr="00C70BDB">
        <w:rPr>
          <w:rFonts w:ascii="Times New Roman" w:hAnsi="Times New Roman" w:cs="Times New Roman"/>
        </w:rPr>
        <w:t>2016)</w:t>
      </w:r>
      <w:r w:rsidR="00930F75">
        <w:rPr>
          <w:rFonts w:ascii="Times New Roman" w:hAnsi="Times New Roman" w:cs="Times New Roman"/>
        </w:rPr>
        <w:fldChar w:fldCharType="end"/>
      </w:r>
      <w:r w:rsidR="00930F75">
        <w:rPr>
          <w:rFonts w:ascii="Times New Roman" w:hAnsi="Times New Roman" w:cs="Times New Roman"/>
        </w:rPr>
        <w:t xml:space="preserve"> </w:t>
      </w:r>
      <w:r w:rsidRPr="002B6F18">
        <w:rPr>
          <w:rFonts w:ascii="Times New Roman" w:hAnsi="Times New Roman" w:cs="Times New Roman"/>
        </w:rPr>
        <w:t>report</w:t>
      </w:r>
      <w:del w:id="148" w:author="Clay Arango" w:date="2019-04-15T14:41:00Z">
        <w:r w:rsidRPr="002B6F18" w:rsidDel="00DC6D26">
          <w:rPr>
            <w:rFonts w:ascii="Times New Roman" w:hAnsi="Times New Roman" w:cs="Times New Roman"/>
          </w:rPr>
          <w:delText>s</w:delText>
        </w:r>
      </w:del>
      <w:r w:rsidRPr="002B6F18">
        <w:rPr>
          <w:rFonts w:ascii="Times New Roman" w:hAnsi="Times New Roman" w:cs="Times New Roman"/>
        </w:rPr>
        <w:t xml:space="preserve"> a </w:t>
      </w:r>
      <w:r w:rsidRPr="002B6F18">
        <w:rPr>
          <w:rFonts w:ascii="Times New Roman" w:hAnsi="Times New Roman" w:cs="Times New Roman"/>
          <w:i/>
        </w:rPr>
        <w:t>K</w:t>
      </w:r>
      <w:r w:rsidRPr="002B6F18">
        <w:rPr>
          <w:rFonts w:ascii="Times New Roman" w:hAnsi="Times New Roman" w:cs="Times New Roman"/>
          <w:vertAlign w:val="subscript"/>
        </w:rPr>
        <w:t>600</w:t>
      </w:r>
      <w:r w:rsidRPr="002B6F18">
        <w:rPr>
          <w:rFonts w:ascii="Times New Roman" w:hAnsi="Times New Roman" w:cs="Times New Roman"/>
        </w:rPr>
        <w:t xml:space="preserve"> to stream slope relationship with an </w:t>
      </w:r>
      <w:r w:rsidRPr="002B6F18">
        <w:rPr>
          <w:rFonts w:ascii="Times New Roman" w:hAnsi="Times New Roman" w:cs="Times New Roman"/>
          <w:i/>
        </w:rPr>
        <w:t>R</w:t>
      </w:r>
      <w:r w:rsidRPr="002B6F18">
        <w:rPr>
          <w:rFonts w:ascii="Times New Roman" w:hAnsi="Times New Roman" w:cs="Times New Roman"/>
          <w:vertAlign w:val="superscript"/>
        </w:rPr>
        <w:t>2</w:t>
      </w:r>
      <w:r w:rsidRPr="002B6F18">
        <w:rPr>
          <w:rFonts w:ascii="Times New Roman" w:hAnsi="Times New Roman" w:cs="Times New Roman"/>
        </w:rPr>
        <w:t xml:space="preserve"> of 0.89. Similarly in a later </w:t>
      </w:r>
      <w:r w:rsidRPr="002B6F18">
        <w:rPr>
          <w:rFonts w:ascii="Times New Roman" w:hAnsi="Times New Roman" w:cs="Times New Roman"/>
        </w:rPr>
        <w:lastRenderedPageBreak/>
        <w:t xml:space="preserve">study </w:t>
      </w:r>
      <w:r w:rsidR="00930F75">
        <w:rPr>
          <w:rFonts w:ascii="Times New Roman" w:hAnsi="Times New Roman" w:cs="Times New Roman"/>
        </w:rPr>
        <w:fldChar w:fldCharType="begin"/>
      </w:r>
      <w:r w:rsidR="00A36035">
        <w:rPr>
          <w:rFonts w:ascii="Times New Roman" w:hAnsi="Times New Roman" w:cs="Times New Roman"/>
        </w:rPr>
        <w:instrText xml:space="preserve"> ADDIN ZOTERO_ITEM CSL_CITATION {"citationID":"0kqkV899","properties":{"formattedCitation":"(Hall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930F75">
        <w:rPr>
          <w:rFonts w:ascii="Times New Roman" w:hAnsi="Times New Roman" w:cs="Times New Roman"/>
        </w:rPr>
        <w:fldChar w:fldCharType="separate"/>
      </w:r>
      <w:r w:rsidR="00930F75">
        <w:rPr>
          <w:rFonts w:ascii="Times New Roman" w:hAnsi="Times New Roman" w:cs="Times New Roman"/>
        </w:rPr>
        <w:t xml:space="preserve">Hall </w:t>
      </w:r>
      <w:r w:rsidR="00930F75" w:rsidRPr="00C70BDB">
        <w:rPr>
          <w:rFonts w:ascii="Times New Roman" w:hAnsi="Times New Roman" w:cs="Times New Roman"/>
        </w:rPr>
        <w:t xml:space="preserve">and Madinger </w:t>
      </w:r>
      <w:r w:rsidR="00930F75">
        <w:rPr>
          <w:rFonts w:ascii="Times New Roman" w:hAnsi="Times New Roman" w:cs="Times New Roman"/>
        </w:rPr>
        <w:t>(</w:t>
      </w:r>
      <w:r w:rsidR="00930F75" w:rsidRPr="00C70BDB">
        <w:rPr>
          <w:rFonts w:ascii="Times New Roman" w:hAnsi="Times New Roman" w:cs="Times New Roman"/>
        </w:rPr>
        <w:t>2018)</w:t>
      </w:r>
      <w:r w:rsidR="00930F75">
        <w:rPr>
          <w:rFonts w:ascii="Times New Roman" w:hAnsi="Times New Roman" w:cs="Times New Roman"/>
        </w:rPr>
        <w:fldChar w:fldCharType="end"/>
      </w:r>
      <w:r w:rsidR="00930F75">
        <w:rPr>
          <w:rFonts w:ascii="Times New Roman" w:hAnsi="Times New Roman" w:cs="Times New Roman"/>
        </w:rPr>
        <w:t xml:space="preserve"> </w:t>
      </w:r>
      <w:r w:rsidRPr="002B6F18">
        <w:rPr>
          <w:rFonts w:ascii="Times New Roman" w:hAnsi="Times New Roman" w:cs="Times New Roman"/>
        </w:rPr>
        <w:t xml:space="preserve">include data from gas injections in small headwater streams which produces an </w:t>
      </w:r>
      <w:r w:rsidRPr="002B6F18">
        <w:rPr>
          <w:rFonts w:ascii="Times New Roman" w:hAnsi="Times New Roman" w:cs="Times New Roman"/>
          <w:i/>
        </w:rPr>
        <w:t>R</w:t>
      </w:r>
      <w:r w:rsidRPr="002B6F18">
        <w:rPr>
          <w:rFonts w:ascii="Times New Roman" w:hAnsi="Times New Roman" w:cs="Times New Roman"/>
          <w:vertAlign w:val="superscript"/>
        </w:rPr>
        <w:t>2</w:t>
      </w:r>
      <w:r w:rsidRPr="002B6F18">
        <w:rPr>
          <w:rFonts w:ascii="Times New Roman" w:hAnsi="Times New Roman" w:cs="Times New Roman"/>
        </w:rPr>
        <w:t xml:space="preserve"> of 0.68.  Using this relationship it may be possible to calculate a </w:t>
      </w:r>
      <w:r w:rsidRPr="002B6F18">
        <w:rPr>
          <w:rFonts w:ascii="Times New Roman" w:hAnsi="Times New Roman" w:cs="Times New Roman"/>
          <w:i/>
        </w:rPr>
        <w:t>K</w:t>
      </w:r>
      <w:r w:rsidRPr="002B6F18">
        <w:rPr>
          <w:rFonts w:ascii="Times New Roman" w:hAnsi="Times New Roman" w:cs="Times New Roman"/>
          <w:vertAlign w:val="subscript"/>
        </w:rPr>
        <w:t>600</w:t>
      </w:r>
      <w:r w:rsidRPr="002B6F18">
        <w:rPr>
          <w:rFonts w:ascii="Times New Roman" w:hAnsi="Times New Roman" w:cs="Times New Roman"/>
        </w:rPr>
        <w:t xml:space="preserve"> from the slope of the stream which can then be used in the inverse modeling to estimate stream metabolism.</w:t>
      </w:r>
    </w:p>
    <w:p w14:paraId="65D1DC5A" w14:textId="294D413D" w:rsidR="00B851C8" w:rsidRDefault="00177584" w:rsidP="004F0AF4">
      <w:pPr>
        <w:spacing w:line="480" w:lineRule="auto"/>
        <w:ind w:firstLine="720"/>
        <w:rPr>
          <w:rFonts w:ascii="Times New Roman" w:hAnsi="Times New Roman" w:cs="Times New Roman"/>
        </w:rPr>
      </w:pPr>
      <w:commentRangeStart w:id="149"/>
      <w:r w:rsidRPr="002B6F18">
        <w:rPr>
          <w:rFonts w:ascii="Times New Roman" w:hAnsi="Times New Roman" w:cs="Times New Roman"/>
        </w:rPr>
        <w:t xml:space="preserve">The presence of trout in a headwater stream may relate to overall stream metabolism.  </w:t>
      </w:r>
      <w:commentRangeEnd w:id="149"/>
      <w:r w:rsidR="007A092B">
        <w:rPr>
          <w:rStyle w:val="CommentReference"/>
        </w:rPr>
        <w:commentReference w:id="149"/>
      </w:r>
      <w:ins w:id="150" w:author="Clay Arango" w:date="2019-04-16T12:42:00Z">
        <w:r w:rsidR="000F6778">
          <w:rPr>
            <w:rFonts w:ascii="Times New Roman" w:hAnsi="Times New Roman" w:cs="Times New Roman"/>
          </w:rPr>
          <w:t xml:space="preserve">For example, </w:t>
        </w:r>
      </w:ins>
      <w:del w:id="151" w:author="Clay Arango" w:date="2019-04-16T12:42:00Z">
        <w:r w:rsidRPr="002B6F18" w:rsidDel="000F6778">
          <w:rPr>
            <w:rFonts w:ascii="Times New Roman" w:hAnsi="Times New Roman" w:cs="Times New Roman"/>
          </w:rPr>
          <w:delText>T</w:delText>
        </w:r>
      </w:del>
      <w:ins w:id="152" w:author="Clay Arango" w:date="2019-04-16T12:42:00Z">
        <w:r w:rsidR="000F6778">
          <w:rPr>
            <w:rFonts w:ascii="Times New Roman" w:hAnsi="Times New Roman" w:cs="Times New Roman"/>
          </w:rPr>
          <w:t>t</w:t>
        </w:r>
      </w:ins>
      <w:r w:rsidRPr="002B6F18">
        <w:rPr>
          <w:rFonts w:ascii="Times New Roman" w:hAnsi="Times New Roman" w:cs="Times New Roman"/>
        </w:rPr>
        <w:t xml:space="preserve">he respiration of trout will be included directly in the stream ER estimate </w:t>
      </w:r>
      <w:r>
        <w:rPr>
          <w:rFonts w:ascii="Times New Roman" w:hAnsi="Times New Roman" w:cs="Times New Roman"/>
        </w:rPr>
        <w:fldChar w:fldCharType="begin"/>
      </w:r>
      <w:r>
        <w:rPr>
          <w:rFonts w:ascii="Times New Roman" w:hAnsi="Times New Roman" w:cs="Times New Roman"/>
        </w:rPr>
        <w:instrText xml:space="preserve"> ADDIN ZOTERO_ITEM CSL_CITATION {"citationID":"7fhoRT9F","properties":{"formattedCitation":"(Hall 1972)","plainCitation":"(Hall 1972)","noteIndex":0},"citationItems":[{"id":95,"uris":["http://zotero.org/users/local/WH62bQVK/items/2ZFRSHKM"],"uri":["http://zotero.org/users/local/WH62bQVK/items/2ZFRSHKM"],"itemData":{"id":95,"type":"article-journal","title":"Migration and Metabolism in a Temperate Stream Ecosystem","container-title":"Ecology","page":"585-604","volume":"53","issue":"4","source":"JSTOR","archive":"JSTOR","abstract":"[Fish migration, total stream metabolism, and phosphous were studies in New Hope Creek, North Carolina, from April 1968 to June 1970. Upstream and downstream movement of fish was monitored using weirs with traps. Most of the 27 species had a consistent pattern of larger fish moving upstream and smaller fish moving downstream. Both upstream and downstream movements were greatest in the spring. For example, in the spring of 1969, a daily average of seven fish weighing a total of 1,081 g were caught moving upstream, and 17 fish weighing a total of 472 g were caught moving downstream. Although more moved downstream than up, the larger average size of the fish moving upstream resulted in a large transfer of fish upstream. Diurnal oxygen series were run to measure the metabolism of the aquatic community. Gross photosynthesis at the principal sampling station ranged from 0.21 to almost 9 g O\"2 m^-^2 day^-^1, and community respiration from 0.4 to 13 g O\"2 m^-^2 day-^1 (mean of 290 and 479 g O\"2 m^-^2 yr^-^1). Both were highest in the spring. Area values of metabolism were often similar for different parts of the stream, but both production per volume and respiration per volume were always much larger near the headwaters than farther downstream. Migration may allow populations to take advantage of such differences in productivity by maintaining young fish in areas of high productivity. Other effects of migration may include: prey control, recolonization of defaunated regions, genetic exchange, and mineral distribution. An energy diagram was drawn comparing energies of insolation, leaf inputs, currents, total community respiration, fish populations, and migrations. About 1% of the total respiration of the stream was from fish populations, and over 1 year about 0.04% of the total energy used by the ecosystem was used for the process of migration. If it is assumed that upstream migration is necessary to maintain stocks, which may be periodically decimated by droughts, each Calorie invested by a fish population in migration returns at least 25 Calories (kilocalories). Even without that assumption returns are 3-fold. Analysis of phosphorus entering and leaving the watershed studied indicated that flows were very small relative to storages and that this generally undisturbed ecosystem is in approximate phosphorus balance. Upstream migrating fish were important in maintaining phosphorus reserves in the headwaters of New Hope Creek.]","DOI":"10.2307/1934773","ISSN":"0012-9658","author":[{"family":"Hall","given":"Charles A. S."}],"issued":{"date-parts":[["1972"]]}}}],"schema":"https://github.com/citation-style-language/schema/raw/master/csl-citation.json"} </w:instrText>
      </w:r>
      <w:r>
        <w:rPr>
          <w:rFonts w:ascii="Times New Roman" w:hAnsi="Times New Roman" w:cs="Times New Roman"/>
        </w:rPr>
        <w:fldChar w:fldCharType="separate"/>
      </w:r>
      <w:r w:rsidRPr="00C70BDB">
        <w:rPr>
          <w:rFonts w:ascii="Times New Roman" w:hAnsi="Times New Roman" w:cs="Times New Roman"/>
        </w:rPr>
        <w:t>(Hall 1972)</w:t>
      </w:r>
      <w:r>
        <w:rPr>
          <w:rFonts w:ascii="Times New Roman" w:hAnsi="Times New Roman" w:cs="Times New Roman"/>
        </w:rPr>
        <w:fldChar w:fldCharType="end"/>
      </w:r>
      <w:ins w:id="153" w:author="Clay Arango" w:date="2019-04-16T12:42:00Z">
        <w:r w:rsidR="000F6778">
          <w:rPr>
            <w:rFonts w:ascii="Times New Roman" w:hAnsi="Times New Roman" w:cs="Times New Roman"/>
          </w:rPr>
          <w:t>, so more trout could be related to higher ER.  Presence of trout could also</w:t>
        </w:r>
      </w:ins>
      <w:r>
        <w:rPr>
          <w:rFonts w:ascii="Times New Roman" w:hAnsi="Times New Roman" w:cs="Times New Roman"/>
        </w:rPr>
        <w:t xml:space="preserve"> </w:t>
      </w:r>
      <w:del w:id="154" w:author="Clay Arango" w:date="2019-04-16T12:43:00Z">
        <w:r w:rsidRPr="002B6F18" w:rsidDel="000F6778">
          <w:rPr>
            <w:rFonts w:ascii="Times New Roman" w:hAnsi="Times New Roman" w:cs="Times New Roman"/>
          </w:rPr>
          <w:delText xml:space="preserve">and may also </w:delText>
        </w:r>
      </w:del>
      <w:r w:rsidRPr="002B6F18">
        <w:rPr>
          <w:rFonts w:ascii="Times New Roman" w:hAnsi="Times New Roman" w:cs="Times New Roman"/>
        </w:rPr>
        <w:t xml:space="preserve">affect GPP </w:t>
      </w:r>
      <w:del w:id="155" w:author="Clay Arango" w:date="2019-04-16T12:42:00Z">
        <w:r w:rsidRPr="002B6F18" w:rsidDel="007A092B">
          <w:rPr>
            <w:rFonts w:ascii="Times New Roman" w:hAnsi="Times New Roman" w:cs="Times New Roman"/>
          </w:rPr>
          <w:delText xml:space="preserve">due to </w:delText>
        </w:r>
      </w:del>
      <w:ins w:id="156" w:author="Clay Arango" w:date="2019-04-16T12:42:00Z">
        <w:r w:rsidR="007A092B">
          <w:rPr>
            <w:rFonts w:ascii="Times New Roman" w:hAnsi="Times New Roman" w:cs="Times New Roman"/>
          </w:rPr>
          <w:t xml:space="preserve">via </w:t>
        </w:r>
      </w:ins>
      <w:r w:rsidRPr="002B6F18">
        <w:rPr>
          <w:rFonts w:ascii="Times New Roman" w:hAnsi="Times New Roman" w:cs="Times New Roman"/>
        </w:rPr>
        <w:t xml:space="preserve">a trophic cascade </w:t>
      </w:r>
      <w:r>
        <w:rPr>
          <w:rFonts w:ascii="Times New Roman" w:hAnsi="Times New Roman" w:cs="Times New Roman"/>
        </w:rPr>
        <w:fldChar w:fldCharType="begin"/>
      </w:r>
      <w:r>
        <w:rPr>
          <w:rFonts w:ascii="Times New Roman" w:hAnsi="Times New Roman" w:cs="Times New Roman"/>
        </w:rPr>
        <w:instrText xml:space="preserve"> ADDIN ZOTERO_ITEM CSL_CITATION {"citationID":"ixkqtgbg","properties":{"formattedCitation":"(Young et al. 2008)","plainCitation":"(Young et al. 2008)","noteIndex":0},"citationItems":[{"id":79,"uris":["http://zotero.org/users/local/WH62bQVK/items/QVFZZGLN"],"uri":["http://zotero.org/users/local/WH62bQVK/items/QVFZZGLN"],"itemData":{"id":79,"type":"article-journal","title":"Organic matter breakdown and ecosystem metabolism: functional indicators for assessing river ecosystem health","container-title":"Journal of the North American Benthological Society","page":"605-625","volume":"27","issue":"3","source":"journals.uchicago.edu (Atypon)","abstract":"River health monitoring traditionally has made use of structural measurements (water quality or taxonomic composition of aquatic organisms). We argue that a more complete assessment of river health should include functional metrics, such as rates of organic matter decomposition and ecosystem metabolism. Leaf breakdown links the characteristics of riparian vegetation with the activity of both aquatic invertebrates and microbial organisms and is affected by natural and human-induced variation in a wide range of environmental factors. Measurement of leaf breakdown is relatively simple and has modest equipment requirements. River metabolism (gross primary productivity and ecosystem respiration) measures the rates of production and use of organic C in river ecosystems as a whole, providing a direct estimate of the food base that determines life-supporting capacity. Metabolism measurements require more sophisticated equipment than do measurements of leaf breakdown, but improvements in technology have made metabolism measurements relatively easy. We review the factors that influence leaf breakdown and river metabolism and pay particular attention to the effects of human-induced environmental stressors. We also describe how measurements can be standardized and suggest criteria for interpreting functional measures in terms of river ecosystem health. Last, we consider the strengths and weaknesses of both methods as functional measures and provide recommendations for their use as biomonitoring tools.","DOI":"10.1899/07-121.1","ISSN":"0887-3593","shortTitle":"Organic matter breakdown and ecosystem metabolism","journalAbbreviation":"Journal of the North American Benthological Society","author":[{"family":"Young","given":"Roger G."},{"family":"Matthaei","given":"Christoph D."},{"family":"Townsend","given":"Colin R."}],"issued":{"date-parts":[["2008",9,1]]}}}],"schema":"https://github.com/citation-style-language/schema/raw/master/csl-citation.json"} </w:instrText>
      </w:r>
      <w:r>
        <w:rPr>
          <w:rFonts w:ascii="Times New Roman" w:hAnsi="Times New Roman" w:cs="Times New Roman"/>
        </w:rPr>
        <w:fldChar w:fldCharType="separate"/>
      </w:r>
      <w:r w:rsidRPr="00C70BDB">
        <w:rPr>
          <w:rFonts w:ascii="Times New Roman" w:hAnsi="Times New Roman" w:cs="Times New Roman"/>
        </w:rPr>
        <w:t>(Young et al. 2008)</w:t>
      </w:r>
      <w:r>
        <w:rPr>
          <w:rFonts w:ascii="Times New Roman" w:hAnsi="Times New Roman" w:cs="Times New Roman"/>
        </w:rPr>
        <w:fldChar w:fldCharType="end"/>
      </w:r>
      <w:r w:rsidRPr="002B6F18">
        <w:rPr>
          <w:rFonts w:ascii="Times New Roman" w:hAnsi="Times New Roman" w:cs="Times New Roman"/>
        </w:rPr>
        <w:t xml:space="preserve">.  A trophic cascade occurs when a change in the presence or activity of organisms at a </w:t>
      </w:r>
      <w:del w:id="157" w:author="Clay Arango" w:date="2019-04-16T12:43:00Z">
        <w:r w:rsidRPr="002B6F18" w:rsidDel="000F6778">
          <w:rPr>
            <w:rFonts w:ascii="Times New Roman" w:hAnsi="Times New Roman" w:cs="Times New Roman"/>
          </w:rPr>
          <w:delText xml:space="preserve">particular </w:delText>
        </w:r>
      </w:del>
      <w:ins w:id="158" w:author="Clay Arango" w:date="2019-04-16T12:43:00Z">
        <w:r w:rsidR="000F6778">
          <w:rPr>
            <w:rFonts w:ascii="Times New Roman" w:hAnsi="Times New Roman" w:cs="Times New Roman"/>
          </w:rPr>
          <w:t xml:space="preserve">higher </w:t>
        </w:r>
      </w:ins>
      <w:r w:rsidRPr="002B6F18">
        <w:rPr>
          <w:rFonts w:ascii="Times New Roman" w:hAnsi="Times New Roman" w:cs="Times New Roman"/>
        </w:rPr>
        <w:t xml:space="preserve">trophic level affects the organisms of other trophic levels through indirect pathways.  In the case of trout for example, more fish </w:t>
      </w:r>
      <w:del w:id="159" w:author="Clay Arango" w:date="2019-04-16T12:43:00Z">
        <w:r w:rsidRPr="002B6F18" w:rsidDel="000F6778">
          <w:rPr>
            <w:rFonts w:ascii="Times New Roman" w:hAnsi="Times New Roman" w:cs="Times New Roman"/>
          </w:rPr>
          <w:delText xml:space="preserve">may relate to more GPP.  More fish could </w:delText>
        </w:r>
      </w:del>
      <w:r w:rsidRPr="002B6F18">
        <w:rPr>
          <w:rFonts w:ascii="Times New Roman" w:hAnsi="Times New Roman" w:cs="Times New Roman"/>
        </w:rPr>
        <w:t xml:space="preserve">consume </w:t>
      </w:r>
      <w:del w:id="160" w:author="Clay Arango" w:date="2019-04-16T12:43:00Z">
        <w:r w:rsidRPr="002B6F18" w:rsidDel="000F6778">
          <w:rPr>
            <w:rFonts w:ascii="Times New Roman" w:hAnsi="Times New Roman" w:cs="Times New Roman"/>
          </w:rPr>
          <w:delText xml:space="preserve">and put </w:delText>
        </w:r>
      </w:del>
      <w:r w:rsidRPr="002B6F18">
        <w:rPr>
          <w:rFonts w:ascii="Times New Roman" w:hAnsi="Times New Roman" w:cs="Times New Roman"/>
        </w:rPr>
        <w:t xml:space="preserve">more </w:t>
      </w:r>
      <w:del w:id="161" w:author="Clay Arango" w:date="2019-04-16T12:43:00Z">
        <w:r w:rsidRPr="002B6F18" w:rsidDel="000F6778">
          <w:rPr>
            <w:rFonts w:ascii="Times New Roman" w:hAnsi="Times New Roman" w:cs="Times New Roman"/>
          </w:rPr>
          <w:delText xml:space="preserve">pressure on </w:delText>
        </w:r>
      </w:del>
      <w:r w:rsidRPr="002B6F18">
        <w:rPr>
          <w:rFonts w:ascii="Times New Roman" w:hAnsi="Times New Roman" w:cs="Times New Roman"/>
        </w:rPr>
        <w:t xml:space="preserve">invertebrates which </w:t>
      </w:r>
      <w:del w:id="162" w:author="Clay Arango" w:date="2019-04-16T12:43:00Z">
        <w:r w:rsidRPr="002B6F18" w:rsidDel="000F6778">
          <w:rPr>
            <w:rFonts w:ascii="Times New Roman" w:hAnsi="Times New Roman" w:cs="Times New Roman"/>
          </w:rPr>
          <w:delText xml:space="preserve">will </w:delText>
        </w:r>
      </w:del>
      <w:ins w:id="163" w:author="Clay Arango" w:date="2019-04-16T12:43:00Z">
        <w:r w:rsidR="000F6778">
          <w:rPr>
            <w:rFonts w:ascii="Times New Roman" w:hAnsi="Times New Roman" w:cs="Times New Roman"/>
          </w:rPr>
          <w:t xml:space="preserve">could </w:t>
        </w:r>
      </w:ins>
      <w:r w:rsidRPr="002B6F18">
        <w:rPr>
          <w:rFonts w:ascii="Times New Roman" w:hAnsi="Times New Roman" w:cs="Times New Roman"/>
        </w:rPr>
        <w:t>in turn consume less algae</w:t>
      </w:r>
      <w:ins w:id="164" w:author="Clay Arango" w:date="2019-04-16T12:43:00Z">
        <w:r w:rsidR="000F6778">
          <w:rPr>
            <w:rFonts w:ascii="Times New Roman" w:hAnsi="Times New Roman" w:cs="Times New Roman"/>
          </w:rPr>
          <w:t>,</w:t>
        </w:r>
      </w:ins>
      <w:r w:rsidRPr="002B6F18">
        <w:rPr>
          <w:rFonts w:ascii="Times New Roman" w:hAnsi="Times New Roman" w:cs="Times New Roman"/>
        </w:rPr>
        <w:t xml:space="preserve"> </w:t>
      </w:r>
      <w:del w:id="165" w:author="Clay Arango" w:date="2019-04-16T12:44:00Z">
        <w:r w:rsidRPr="002B6F18" w:rsidDel="000F6778">
          <w:rPr>
            <w:rFonts w:ascii="Times New Roman" w:hAnsi="Times New Roman" w:cs="Times New Roman"/>
          </w:rPr>
          <w:delText xml:space="preserve">which will </w:delText>
        </w:r>
      </w:del>
      <w:r w:rsidRPr="002B6F18">
        <w:rPr>
          <w:rFonts w:ascii="Times New Roman" w:hAnsi="Times New Roman" w:cs="Times New Roman"/>
        </w:rPr>
        <w:t>allow</w:t>
      </w:r>
      <w:ins w:id="166" w:author="Clay Arango" w:date="2019-04-16T12:44:00Z">
        <w:r w:rsidR="000F6778">
          <w:rPr>
            <w:rFonts w:ascii="Times New Roman" w:hAnsi="Times New Roman" w:cs="Times New Roman"/>
          </w:rPr>
          <w:t>ing</w:t>
        </w:r>
      </w:ins>
      <w:r w:rsidRPr="002B6F18">
        <w:rPr>
          <w:rFonts w:ascii="Times New Roman" w:hAnsi="Times New Roman" w:cs="Times New Roman"/>
        </w:rPr>
        <w:t xml:space="preserve"> for </w:t>
      </w:r>
      <w:del w:id="167" w:author="Clay Arango" w:date="2019-04-16T12:44:00Z">
        <w:r w:rsidRPr="002B6F18" w:rsidDel="000F6778">
          <w:rPr>
            <w:rFonts w:ascii="Times New Roman" w:hAnsi="Times New Roman" w:cs="Times New Roman"/>
          </w:rPr>
          <w:delText>more alga</w:delText>
        </w:r>
        <w:r w:rsidDel="000F6778">
          <w:rPr>
            <w:rFonts w:ascii="Times New Roman" w:hAnsi="Times New Roman" w:cs="Times New Roman"/>
          </w:rPr>
          <w:delText>l</w:delText>
        </w:r>
        <w:r w:rsidRPr="002B6F18" w:rsidDel="000F6778">
          <w:rPr>
            <w:rFonts w:ascii="Times New Roman" w:hAnsi="Times New Roman" w:cs="Times New Roman"/>
          </w:rPr>
          <w:delText xml:space="preserve"> growth and thus </w:delText>
        </w:r>
      </w:del>
      <w:ins w:id="168" w:author="Clay Arango" w:date="2019-04-16T12:44:00Z">
        <w:r w:rsidR="000F6778">
          <w:rPr>
            <w:rFonts w:ascii="Times New Roman" w:hAnsi="Times New Roman" w:cs="Times New Roman"/>
          </w:rPr>
          <w:t xml:space="preserve">higher rates of </w:t>
        </w:r>
      </w:ins>
      <w:r w:rsidRPr="002B6F18">
        <w:rPr>
          <w:rFonts w:ascii="Times New Roman" w:hAnsi="Times New Roman" w:cs="Times New Roman"/>
        </w:rPr>
        <w:t>GPP.  It also remains a possibility that ER, GPP and trout may relate to one another due to mechanisms that either increase or decrease production and metabolism of most trophic levels</w:t>
      </w:r>
      <w:r w:rsidR="006D0A16">
        <w:rPr>
          <w:rFonts w:ascii="Times New Roman" w:hAnsi="Times New Roman" w:cs="Times New Roman"/>
        </w:rPr>
        <w:t xml:space="preserve"> in the stream ecosystem</w:t>
      </w:r>
      <w:r w:rsidRPr="002B6F18">
        <w:rPr>
          <w:rFonts w:ascii="Times New Roman" w:hAnsi="Times New Roman" w:cs="Times New Roman"/>
        </w:rPr>
        <w:t>.</w:t>
      </w:r>
      <w:ins w:id="169" w:author="Clay Arango" w:date="2019-04-16T12:44:00Z">
        <w:r w:rsidR="000F6778">
          <w:rPr>
            <w:rFonts w:ascii="Times New Roman" w:hAnsi="Times New Roman" w:cs="Times New Roman"/>
          </w:rPr>
          <w:t xml:space="preserve">  Understanding if trout presence and/or numbers relate to stream ecosystem metabolism will allow me to </w:t>
        </w:r>
      </w:ins>
      <w:ins w:id="170" w:author="Clay Arango" w:date="2019-04-16T12:45:00Z">
        <w:r w:rsidR="000F6778">
          <w:rPr>
            <w:rFonts w:ascii="Times New Roman" w:hAnsi="Times New Roman" w:cs="Times New Roman"/>
          </w:rPr>
          <w:t>…..</w:t>
        </w:r>
      </w:ins>
    </w:p>
    <w:p w14:paraId="3B8EB841" w14:textId="13CC7803" w:rsidR="002B6F18" w:rsidRDefault="002B6F18" w:rsidP="004F0AF4">
      <w:pPr>
        <w:spacing w:line="480" w:lineRule="auto"/>
        <w:ind w:firstLine="720"/>
        <w:rPr>
          <w:rFonts w:ascii="Times New Roman" w:hAnsi="Times New Roman" w:cs="Times New Roman"/>
        </w:rPr>
      </w:pPr>
      <w:r w:rsidRPr="002B6F18">
        <w:rPr>
          <w:rFonts w:ascii="Times New Roman" w:hAnsi="Times New Roman" w:cs="Times New Roman"/>
        </w:rPr>
        <w:t xml:space="preserve">The </w:t>
      </w:r>
      <w:ins w:id="171" w:author="Clay Arango" w:date="2019-04-16T12:45:00Z">
        <w:r w:rsidR="000F6778">
          <w:rPr>
            <w:rFonts w:ascii="Times New Roman" w:hAnsi="Times New Roman" w:cs="Times New Roman"/>
          </w:rPr>
          <w:t xml:space="preserve">ultimate </w:t>
        </w:r>
      </w:ins>
      <w:r w:rsidRPr="002B6F18">
        <w:rPr>
          <w:rFonts w:ascii="Times New Roman" w:hAnsi="Times New Roman" w:cs="Times New Roman"/>
        </w:rPr>
        <w:t>goal of this study was to use estimates of stream metabolism with a derived gas exchange value to predict trout biomass in headwater streams and to investigate what water quality parameters best predict stream metabolism and trout biomass.</w:t>
      </w:r>
    </w:p>
    <w:p w14:paraId="7F3F879A" w14:textId="17BA6417" w:rsidR="00DA7933" w:rsidRPr="002B6F18" w:rsidRDefault="00DA7933" w:rsidP="00DA7933">
      <w:pPr>
        <w:spacing w:line="480" w:lineRule="auto"/>
        <w:ind w:left="720"/>
        <w:rPr>
          <w:rFonts w:ascii="Times New Roman" w:hAnsi="Times New Roman" w:cs="Times New Roman"/>
        </w:rPr>
      </w:pPr>
      <w:r w:rsidRPr="002B6F18">
        <w:rPr>
          <w:rFonts w:ascii="Times New Roman" w:hAnsi="Times New Roman" w:cs="Times New Roman"/>
          <w:i/>
        </w:rPr>
        <w:t>H</w:t>
      </w:r>
      <w:r>
        <w:rPr>
          <w:rFonts w:ascii="Times New Roman" w:hAnsi="Times New Roman" w:cs="Times New Roman"/>
          <w:vertAlign w:val="subscript"/>
        </w:rPr>
        <w:t>a1</w:t>
      </w:r>
      <w:r>
        <w:rPr>
          <w:rFonts w:ascii="Times New Roman" w:hAnsi="Times New Roman" w:cs="Times New Roman"/>
        </w:rPr>
        <w:t xml:space="preserve">: </w:t>
      </w:r>
      <w:commentRangeStart w:id="172"/>
      <w:r>
        <w:rPr>
          <w:rFonts w:ascii="Times New Roman" w:hAnsi="Times New Roman" w:cs="Times New Roman"/>
        </w:rPr>
        <w:t>Metabolism models with a gas exchange value based on stream slope will function correctly</w:t>
      </w:r>
      <w:commentRangeEnd w:id="172"/>
      <w:r w:rsidR="000F6778">
        <w:rPr>
          <w:rStyle w:val="CommentReference"/>
        </w:rPr>
        <w:commentReference w:id="172"/>
      </w:r>
      <w:r>
        <w:rPr>
          <w:rFonts w:ascii="Times New Roman" w:hAnsi="Times New Roman" w:cs="Times New Roman"/>
        </w:rPr>
        <w:t>.</w:t>
      </w:r>
    </w:p>
    <w:p w14:paraId="0ABC225A" w14:textId="5746B6F8" w:rsidR="00DA7933" w:rsidRPr="002B6F18" w:rsidRDefault="00DA7933" w:rsidP="00DA7933">
      <w:pPr>
        <w:spacing w:line="480" w:lineRule="auto"/>
        <w:ind w:firstLine="720"/>
        <w:rPr>
          <w:rFonts w:ascii="Times New Roman" w:hAnsi="Times New Roman" w:cs="Times New Roman"/>
        </w:rPr>
      </w:pPr>
      <w:r w:rsidRPr="002B6F18">
        <w:rPr>
          <w:rFonts w:ascii="Times New Roman" w:hAnsi="Times New Roman" w:cs="Times New Roman"/>
          <w:i/>
        </w:rPr>
        <w:lastRenderedPageBreak/>
        <w:t>H</w:t>
      </w:r>
      <w:r w:rsidRPr="002B6F18">
        <w:rPr>
          <w:rFonts w:ascii="Times New Roman" w:hAnsi="Times New Roman" w:cs="Times New Roman"/>
          <w:vertAlign w:val="subscript"/>
        </w:rPr>
        <w:t>a</w:t>
      </w:r>
      <w:r>
        <w:rPr>
          <w:rFonts w:ascii="Times New Roman" w:hAnsi="Times New Roman" w:cs="Times New Roman"/>
          <w:vertAlign w:val="subscript"/>
        </w:rPr>
        <w:t>2</w:t>
      </w:r>
      <w:r w:rsidRPr="002B6F18">
        <w:rPr>
          <w:rFonts w:ascii="Times New Roman" w:hAnsi="Times New Roman" w:cs="Times New Roman"/>
        </w:rPr>
        <w:t xml:space="preserve">: </w:t>
      </w:r>
      <w:commentRangeStart w:id="173"/>
      <w:r w:rsidRPr="002B6F18">
        <w:rPr>
          <w:rFonts w:ascii="Times New Roman" w:hAnsi="Times New Roman" w:cs="Times New Roman"/>
        </w:rPr>
        <w:t>GPP will have a positive relationship with stream nutrients.</w:t>
      </w:r>
    </w:p>
    <w:p w14:paraId="6E7E94A9" w14:textId="4EE6308B" w:rsidR="00DA7933" w:rsidRDefault="00DA7933" w:rsidP="00DA7933">
      <w:pPr>
        <w:spacing w:line="480" w:lineRule="auto"/>
        <w:ind w:firstLine="720"/>
        <w:rPr>
          <w:rFonts w:ascii="Times New Roman" w:hAnsi="Times New Roman" w:cs="Times New Roman"/>
        </w:rPr>
      </w:pPr>
      <w:r w:rsidRPr="002B6F18">
        <w:rPr>
          <w:rFonts w:ascii="Times New Roman" w:hAnsi="Times New Roman" w:cs="Times New Roman"/>
          <w:i/>
        </w:rPr>
        <w:t>H</w:t>
      </w:r>
      <w:r w:rsidRPr="002B6F18">
        <w:rPr>
          <w:rFonts w:ascii="Times New Roman" w:hAnsi="Times New Roman" w:cs="Times New Roman"/>
          <w:vertAlign w:val="subscript"/>
        </w:rPr>
        <w:t>a</w:t>
      </w:r>
      <w:r>
        <w:rPr>
          <w:rFonts w:ascii="Times New Roman" w:hAnsi="Times New Roman" w:cs="Times New Roman"/>
          <w:vertAlign w:val="subscript"/>
        </w:rPr>
        <w:t>3</w:t>
      </w:r>
      <w:r w:rsidRPr="002B6F18">
        <w:rPr>
          <w:rFonts w:ascii="Times New Roman" w:hAnsi="Times New Roman" w:cs="Times New Roman"/>
        </w:rPr>
        <w:t>: ER will have a positive relationship with stream nutrients.</w:t>
      </w:r>
      <w:commentRangeEnd w:id="173"/>
      <w:r>
        <w:rPr>
          <w:rStyle w:val="CommentReference"/>
        </w:rPr>
        <w:commentReference w:id="173"/>
      </w:r>
    </w:p>
    <w:p w14:paraId="711F42FB" w14:textId="2B864D35" w:rsidR="00DA7933" w:rsidRPr="002B6F18" w:rsidRDefault="00DA7933" w:rsidP="004F0AF4">
      <w:pPr>
        <w:spacing w:line="480" w:lineRule="auto"/>
        <w:ind w:firstLine="720"/>
        <w:rPr>
          <w:rFonts w:ascii="Times New Roman" w:hAnsi="Times New Roman" w:cs="Times New Roman"/>
        </w:rPr>
      </w:pPr>
      <w:r w:rsidRPr="002B6F18">
        <w:rPr>
          <w:rFonts w:ascii="Times New Roman" w:hAnsi="Times New Roman" w:cs="Times New Roman"/>
          <w:i/>
        </w:rPr>
        <w:t>H</w:t>
      </w:r>
      <w:r w:rsidRPr="002B6F18">
        <w:rPr>
          <w:rFonts w:ascii="Times New Roman" w:hAnsi="Times New Roman" w:cs="Times New Roman"/>
          <w:vertAlign w:val="subscript"/>
        </w:rPr>
        <w:t>a</w:t>
      </w:r>
      <w:r>
        <w:rPr>
          <w:rFonts w:ascii="Times New Roman" w:hAnsi="Times New Roman" w:cs="Times New Roman"/>
          <w:vertAlign w:val="subscript"/>
        </w:rPr>
        <w:t>4</w:t>
      </w:r>
      <w:r w:rsidRPr="002B6F18">
        <w:rPr>
          <w:rFonts w:ascii="Times New Roman" w:hAnsi="Times New Roman" w:cs="Times New Roman"/>
        </w:rPr>
        <w:t>: Trout biomass will have a positive relationship with stream nutrients.</w:t>
      </w:r>
    </w:p>
    <w:p w14:paraId="6D3F7632" w14:textId="31D7E6B5" w:rsidR="002B6F18" w:rsidRPr="002B6F18" w:rsidRDefault="002B6F18" w:rsidP="002B6F18">
      <w:pPr>
        <w:spacing w:line="480" w:lineRule="auto"/>
        <w:ind w:firstLine="720"/>
        <w:rPr>
          <w:rFonts w:ascii="Times New Roman" w:hAnsi="Times New Roman" w:cs="Times New Roman"/>
        </w:rPr>
      </w:pPr>
      <w:r w:rsidRPr="002B6F18">
        <w:rPr>
          <w:rFonts w:ascii="Times New Roman" w:hAnsi="Times New Roman" w:cs="Times New Roman"/>
          <w:i/>
        </w:rPr>
        <w:t>H</w:t>
      </w:r>
      <w:r w:rsidRPr="002B6F18">
        <w:rPr>
          <w:rFonts w:ascii="Times New Roman" w:hAnsi="Times New Roman" w:cs="Times New Roman"/>
          <w:vertAlign w:val="subscript"/>
        </w:rPr>
        <w:t>a</w:t>
      </w:r>
      <w:r w:rsidR="00DA7933">
        <w:rPr>
          <w:rFonts w:ascii="Times New Roman" w:hAnsi="Times New Roman" w:cs="Times New Roman"/>
          <w:vertAlign w:val="subscript"/>
        </w:rPr>
        <w:t>5</w:t>
      </w:r>
      <w:r w:rsidRPr="002B6F18">
        <w:rPr>
          <w:rFonts w:ascii="Times New Roman" w:hAnsi="Times New Roman" w:cs="Times New Roman"/>
        </w:rPr>
        <w:t xml:space="preserve"> Trout biomass will have a positive relationship with GPP.</w:t>
      </w:r>
    </w:p>
    <w:p w14:paraId="36A63B2D" w14:textId="3004219D" w:rsidR="002B6F18" w:rsidRPr="002B6F18" w:rsidRDefault="002B6F18" w:rsidP="002B6F18">
      <w:pPr>
        <w:spacing w:line="480" w:lineRule="auto"/>
        <w:ind w:firstLine="720"/>
        <w:rPr>
          <w:rFonts w:ascii="Times New Roman" w:hAnsi="Times New Roman" w:cs="Times New Roman"/>
        </w:rPr>
      </w:pPr>
      <w:r w:rsidRPr="002B6F18">
        <w:rPr>
          <w:rFonts w:ascii="Times New Roman" w:hAnsi="Times New Roman" w:cs="Times New Roman"/>
          <w:i/>
        </w:rPr>
        <w:t>H</w:t>
      </w:r>
      <w:r w:rsidRPr="002B6F18">
        <w:rPr>
          <w:rFonts w:ascii="Times New Roman" w:hAnsi="Times New Roman" w:cs="Times New Roman"/>
          <w:vertAlign w:val="subscript"/>
        </w:rPr>
        <w:t>a</w:t>
      </w:r>
      <w:r w:rsidR="00DA7933">
        <w:rPr>
          <w:rFonts w:ascii="Times New Roman" w:hAnsi="Times New Roman" w:cs="Times New Roman"/>
          <w:vertAlign w:val="subscript"/>
        </w:rPr>
        <w:t>6</w:t>
      </w:r>
      <w:r w:rsidRPr="002B6F18">
        <w:rPr>
          <w:rFonts w:ascii="Times New Roman" w:hAnsi="Times New Roman" w:cs="Times New Roman"/>
        </w:rPr>
        <w:t>: Trout biomass will have a positive relationship with ER</w:t>
      </w:r>
      <w:del w:id="174" w:author="Clay Arango" w:date="2019-04-16T12:49:00Z">
        <w:r w:rsidRPr="002B6F18" w:rsidDel="000F6778">
          <w:rPr>
            <w:rFonts w:ascii="Times New Roman" w:hAnsi="Times New Roman" w:cs="Times New Roman"/>
          </w:rPr>
          <w:delText xml:space="preserve"> magnitude</w:delText>
        </w:r>
      </w:del>
      <w:r w:rsidRPr="002B6F18">
        <w:rPr>
          <w:rFonts w:ascii="Times New Roman" w:hAnsi="Times New Roman" w:cs="Times New Roman"/>
        </w:rPr>
        <w:t>.</w:t>
      </w:r>
    </w:p>
    <w:p w14:paraId="23301335" w14:textId="77777777" w:rsidR="002B6F18" w:rsidRPr="002B6F18" w:rsidRDefault="002B6F18" w:rsidP="00E97C61">
      <w:pPr>
        <w:spacing w:line="480" w:lineRule="auto"/>
        <w:jc w:val="center"/>
        <w:outlineLvl w:val="0"/>
        <w:rPr>
          <w:rFonts w:ascii="Times New Roman" w:eastAsia="STHupo" w:hAnsi="Times New Roman" w:cs="Times New Roman"/>
          <w:b/>
        </w:rPr>
      </w:pPr>
    </w:p>
    <w:p w14:paraId="6C979C8B" w14:textId="794D3D28" w:rsidR="004D35D1" w:rsidRPr="002B6F18" w:rsidRDefault="007C668A" w:rsidP="00E97C61">
      <w:pPr>
        <w:spacing w:line="480" w:lineRule="auto"/>
        <w:jc w:val="center"/>
        <w:outlineLvl w:val="0"/>
        <w:rPr>
          <w:rFonts w:ascii="Times New Roman" w:eastAsia="STHupo" w:hAnsi="Times New Roman" w:cs="Times New Roman"/>
          <w:b/>
        </w:rPr>
      </w:pPr>
      <w:r w:rsidRPr="002B6F18">
        <w:rPr>
          <w:rFonts w:ascii="Times New Roman" w:eastAsia="STHupo" w:hAnsi="Times New Roman" w:cs="Times New Roman"/>
          <w:b/>
        </w:rPr>
        <w:t>Methods</w:t>
      </w:r>
      <w:r w:rsidR="00F979D4" w:rsidRPr="002B6F18">
        <w:rPr>
          <w:rFonts w:ascii="Times New Roman" w:eastAsia="STHupo" w:hAnsi="Times New Roman" w:cs="Times New Roman"/>
          <w:b/>
        </w:rPr>
        <w:t xml:space="preserve"> </w:t>
      </w:r>
    </w:p>
    <w:p w14:paraId="0F5D6CC5" w14:textId="3AFDFF72" w:rsidR="00BD686F" w:rsidRPr="002B6F18" w:rsidRDefault="00B13473" w:rsidP="00E97C61">
      <w:pPr>
        <w:spacing w:line="480" w:lineRule="auto"/>
        <w:jc w:val="center"/>
        <w:outlineLvl w:val="0"/>
        <w:rPr>
          <w:rFonts w:ascii="Times New Roman" w:eastAsia="STHupo" w:hAnsi="Times New Roman" w:cs="Times New Roman"/>
          <w:u w:val="single"/>
        </w:rPr>
      </w:pPr>
      <w:r w:rsidRPr="002B6F18">
        <w:rPr>
          <w:rFonts w:ascii="Times New Roman" w:eastAsia="STHupo" w:hAnsi="Times New Roman" w:cs="Times New Roman"/>
          <w:u w:val="single"/>
        </w:rPr>
        <w:t xml:space="preserve">Study </w:t>
      </w:r>
      <w:r w:rsidR="00E56E9D" w:rsidRPr="002B6F18">
        <w:rPr>
          <w:rFonts w:ascii="Times New Roman" w:eastAsia="STHupo" w:hAnsi="Times New Roman" w:cs="Times New Roman"/>
          <w:u w:val="single"/>
        </w:rPr>
        <w:t>Design</w:t>
      </w:r>
    </w:p>
    <w:p w14:paraId="1128D791" w14:textId="7BF3E7A5" w:rsidR="00A46D75" w:rsidRPr="002B6F18" w:rsidRDefault="00FF2213" w:rsidP="003D61DC">
      <w:pPr>
        <w:keepNext/>
        <w:spacing w:line="480" w:lineRule="auto"/>
        <w:rPr>
          <w:rFonts w:ascii="Times New Roman" w:hAnsi="Times New Roman" w:cs="Times New Roman"/>
        </w:rPr>
      </w:pPr>
      <w:r w:rsidRPr="002B6F18">
        <w:rPr>
          <w:rFonts w:ascii="Times New Roman" w:eastAsia="STHupo" w:hAnsi="Times New Roman" w:cs="Times New Roman"/>
          <w:noProof/>
          <w:lang w:eastAsia="ja-JP"/>
        </w:rPr>
        <mc:AlternateContent>
          <mc:Choice Requires="wps">
            <w:drawing>
              <wp:anchor distT="0" distB="0" distL="114300" distR="114300" simplePos="0" relativeHeight="251661824" behindDoc="0" locked="0" layoutInCell="1" allowOverlap="1" wp14:anchorId="42A8EF02" wp14:editId="0EFDCD42">
                <wp:simplePos x="0" y="0"/>
                <wp:positionH relativeFrom="margin">
                  <wp:posOffset>913861</wp:posOffset>
                </wp:positionH>
                <wp:positionV relativeFrom="paragraph">
                  <wp:posOffset>5656316</wp:posOffset>
                </wp:positionV>
                <wp:extent cx="733245" cy="241539"/>
                <wp:effectExtent l="0" t="0" r="0" b="0"/>
                <wp:wrapNone/>
                <wp:docPr id="5" name="TextBox 8"/>
                <wp:cNvGraphicFramePr/>
                <a:graphic xmlns:a="http://schemas.openxmlformats.org/drawingml/2006/main">
                  <a:graphicData uri="http://schemas.microsoft.com/office/word/2010/wordprocessingShape">
                    <wps:wsp>
                      <wps:cNvSpPr txBox="1"/>
                      <wps:spPr>
                        <a:xfrm>
                          <a:off x="0" y="0"/>
                          <a:ext cx="733245" cy="241539"/>
                        </a:xfrm>
                        <a:prstGeom prst="rect">
                          <a:avLst/>
                        </a:prstGeom>
                        <a:noFill/>
                      </wps:spPr>
                      <wps:txbx>
                        <w:txbxContent>
                          <w:p w14:paraId="69232D0E" w14:textId="1D030E54" w:rsidR="00D43C79" w:rsidRPr="00A8659A" w:rsidRDefault="00D43C79" w:rsidP="00FF2213">
                            <w:pPr>
                              <w:pStyle w:val="NormalWeb"/>
                              <w:spacing w:before="2" w:after="2"/>
                              <w:rPr>
                                <w:color w:val="FFFFFF" w:themeColor="background1"/>
                                <w:sz w:val="24"/>
                                <w:szCs w:val="24"/>
                              </w:rPr>
                            </w:pPr>
                            <w:proofErr w:type="spellStart"/>
                            <w:r>
                              <w:rPr>
                                <w:rFonts w:asciiTheme="minorHAnsi" w:hAnsi="Cambria" w:cstheme="minorBidi"/>
                                <w:color w:val="FFFFFF" w:themeColor="background1"/>
                                <w:kern w:val="24"/>
                                <w:sz w:val="24"/>
                                <w:szCs w:val="24"/>
                              </w:rPr>
                              <w:t>Taneum</w:t>
                            </w:r>
                            <w:proofErr w:type="spellEnd"/>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42A8EF02" id="_x0000_t202" coordsize="21600,21600" o:spt="202" path="m,l,21600r21600,l21600,xe">
                <v:stroke joinstyle="miter"/>
                <v:path gradientshapeok="t" o:connecttype="rect"/>
              </v:shapetype>
              <v:shape id="TextBox 8" o:spid="_x0000_s1026" type="#_x0000_t202" style="position:absolute;margin-left:71.95pt;margin-top:445.4pt;width:57.75pt;height:19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" filled="f" stroked="f">
                <v:textbox>
                  <w:txbxContent>
                    <w:p w14:paraId="69232D0E" w14:textId="1D030E54" w:rsidR="00D43C79" w:rsidRPr="00A8659A" w:rsidRDefault="00D43C79" w:rsidP="00FF2213">
                      <w:pPr>
                        <w:pStyle w:val="NormalWeb"/>
                        <w:spacing w:before="2" w:after="2"/>
                        <w:rPr>
                          <w:color w:val="FFFFFF" w:themeColor="background1"/>
                          <w:sz w:val="24"/>
                          <w:szCs w:val="24"/>
                        </w:rPr>
                      </w:pPr>
                      <w:proofErr w:type="spellStart"/>
                      <w:r>
                        <w:rPr>
                          <w:rFonts w:asciiTheme="minorHAnsi" w:hAnsi="Cambria" w:cstheme="minorBidi"/>
                          <w:color w:val="FFFFFF" w:themeColor="background1"/>
                          <w:kern w:val="24"/>
                          <w:sz w:val="24"/>
                          <w:szCs w:val="24"/>
                        </w:rPr>
                        <w:t>Taneum</w:t>
                      </w:r>
                      <w:proofErr w:type="spellEnd"/>
                    </w:p>
                  </w:txbxContent>
                </v:textbox>
                <w10:wrap anchorx="margin"/>
              </v:shape>
            </w:pict>
          </mc:Fallback>
        </mc:AlternateContent>
      </w:r>
      <w:r w:rsidR="00BD686F" w:rsidRPr="002B6F18">
        <w:rPr>
          <w:rFonts w:ascii="Times New Roman" w:eastAsia="STHupo" w:hAnsi="Times New Roman" w:cs="Times New Roman"/>
        </w:rPr>
        <w:tab/>
      </w:r>
      <w:del w:id="175" w:author="Clay Arango" w:date="2019-04-16T12:52:00Z">
        <w:r w:rsidR="003A1CD7" w:rsidRPr="002B6F18" w:rsidDel="000F6778">
          <w:rPr>
            <w:rFonts w:ascii="Times New Roman" w:eastAsia="STHupo" w:hAnsi="Times New Roman" w:cs="Times New Roman"/>
          </w:rPr>
          <w:delText xml:space="preserve">My </w:delText>
        </w:r>
      </w:del>
      <w:ins w:id="176" w:author="Clay Arango" w:date="2019-04-16T12:52:00Z">
        <w:r w:rsidR="000F6778">
          <w:rPr>
            <w:rFonts w:ascii="Times New Roman" w:eastAsia="STHupo" w:hAnsi="Times New Roman" w:cs="Times New Roman"/>
          </w:rPr>
          <w:t>I selected</w:t>
        </w:r>
        <w:r w:rsidR="000F6778" w:rsidRPr="002B6F18">
          <w:rPr>
            <w:rFonts w:ascii="Times New Roman" w:eastAsia="STHupo" w:hAnsi="Times New Roman" w:cs="Times New Roman"/>
          </w:rPr>
          <w:t xml:space="preserve"> </w:t>
        </w:r>
      </w:ins>
      <w:r w:rsidR="003A1CD7" w:rsidRPr="002B6F18">
        <w:rPr>
          <w:rFonts w:ascii="Times New Roman" w:eastAsia="STHupo" w:hAnsi="Times New Roman" w:cs="Times New Roman"/>
        </w:rPr>
        <w:t xml:space="preserve">ten study sites </w:t>
      </w:r>
      <w:del w:id="177" w:author="Clay Arango" w:date="2019-04-16T12:52:00Z">
        <w:r w:rsidR="003A1CD7" w:rsidRPr="002B6F18" w:rsidDel="000F6778">
          <w:rPr>
            <w:rFonts w:ascii="Times New Roman" w:eastAsia="STHupo" w:hAnsi="Times New Roman" w:cs="Times New Roman"/>
          </w:rPr>
          <w:delText>were located</w:delText>
        </w:r>
        <w:r w:rsidR="00BA537B" w:rsidRPr="002B6F18" w:rsidDel="000F6778">
          <w:rPr>
            <w:rFonts w:ascii="Times New Roman" w:eastAsia="STHupo" w:hAnsi="Times New Roman" w:cs="Times New Roman"/>
          </w:rPr>
          <w:delText xml:space="preserve"> </w:delText>
        </w:r>
      </w:del>
      <w:r w:rsidR="00BA537B" w:rsidRPr="002B6F18">
        <w:rPr>
          <w:rFonts w:ascii="Times New Roman" w:eastAsia="STHupo" w:hAnsi="Times New Roman" w:cs="Times New Roman"/>
        </w:rPr>
        <w:t>on fi</w:t>
      </w:r>
      <w:r w:rsidR="007C668A" w:rsidRPr="002B6F18">
        <w:rPr>
          <w:rFonts w:ascii="Times New Roman" w:eastAsia="STHupo" w:hAnsi="Times New Roman" w:cs="Times New Roman"/>
        </w:rPr>
        <w:t xml:space="preserve">rst and </w:t>
      </w:r>
      <w:commentRangeStart w:id="178"/>
      <w:r w:rsidR="007C668A" w:rsidRPr="002B6F18">
        <w:rPr>
          <w:rFonts w:ascii="Times New Roman" w:eastAsia="STHupo" w:hAnsi="Times New Roman" w:cs="Times New Roman"/>
        </w:rPr>
        <w:t xml:space="preserve">second order </w:t>
      </w:r>
      <w:commentRangeEnd w:id="178"/>
      <w:r w:rsidR="000F6778">
        <w:rPr>
          <w:rStyle w:val="CommentReference"/>
        </w:rPr>
        <w:commentReference w:id="178"/>
      </w:r>
      <w:r w:rsidR="007C668A" w:rsidRPr="002B6F18">
        <w:rPr>
          <w:rFonts w:ascii="Times New Roman" w:eastAsia="STHupo" w:hAnsi="Times New Roman" w:cs="Times New Roman"/>
        </w:rPr>
        <w:t>headwater streams</w:t>
      </w:r>
      <w:r w:rsidR="00BA537B" w:rsidRPr="002B6F18">
        <w:rPr>
          <w:rFonts w:ascii="Times New Roman" w:eastAsia="STHupo" w:hAnsi="Times New Roman" w:cs="Times New Roman"/>
        </w:rPr>
        <w:t xml:space="preserve"> in the </w:t>
      </w:r>
      <w:commentRangeStart w:id="179"/>
      <w:proofErr w:type="spellStart"/>
      <w:r w:rsidR="00BA537B" w:rsidRPr="002B6F18">
        <w:rPr>
          <w:rFonts w:ascii="Times New Roman" w:eastAsia="STHupo" w:hAnsi="Times New Roman" w:cs="Times New Roman"/>
        </w:rPr>
        <w:t>Swauk</w:t>
      </w:r>
      <w:proofErr w:type="spellEnd"/>
      <w:r w:rsidR="003A1CD7" w:rsidRPr="002B6F18">
        <w:rPr>
          <w:rFonts w:ascii="Times New Roman" w:eastAsia="STHupo" w:hAnsi="Times New Roman" w:cs="Times New Roman"/>
        </w:rPr>
        <w:t xml:space="preserve"> (n=5)</w:t>
      </w:r>
      <w:r w:rsidR="00BA537B" w:rsidRPr="002B6F18">
        <w:rPr>
          <w:rFonts w:ascii="Times New Roman" w:eastAsia="STHupo" w:hAnsi="Times New Roman" w:cs="Times New Roman"/>
        </w:rPr>
        <w:t>, Teanaway</w:t>
      </w:r>
      <w:r w:rsidR="003A1CD7" w:rsidRPr="002B6F18">
        <w:rPr>
          <w:rFonts w:ascii="Times New Roman" w:eastAsia="STHupo" w:hAnsi="Times New Roman" w:cs="Times New Roman"/>
        </w:rPr>
        <w:t xml:space="preserve"> (n=3),</w:t>
      </w:r>
      <w:r w:rsidR="00BA537B" w:rsidRPr="002B6F18">
        <w:rPr>
          <w:rFonts w:ascii="Times New Roman" w:eastAsia="STHupo" w:hAnsi="Times New Roman" w:cs="Times New Roman"/>
        </w:rPr>
        <w:t xml:space="preserve"> an</w:t>
      </w:r>
      <w:r w:rsidR="00617E5E" w:rsidRPr="002B6F18">
        <w:rPr>
          <w:rFonts w:ascii="Times New Roman" w:eastAsia="STHupo" w:hAnsi="Times New Roman" w:cs="Times New Roman"/>
        </w:rPr>
        <w:t xml:space="preserve">d </w:t>
      </w:r>
      <w:proofErr w:type="spellStart"/>
      <w:r w:rsidR="00617E5E" w:rsidRPr="002B6F18">
        <w:rPr>
          <w:rFonts w:ascii="Times New Roman" w:eastAsia="STHupo" w:hAnsi="Times New Roman" w:cs="Times New Roman"/>
        </w:rPr>
        <w:t>Taneum</w:t>
      </w:r>
      <w:proofErr w:type="spellEnd"/>
      <w:r w:rsidR="003A1CD7" w:rsidRPr="002B6F18">
        <w:rPr>
          <w:rFonts w:ascii="Times New Roman" w:eastAsia="STHupo" w:hAnsi="Times New Roman" w:cs="Times New Roman"/>
        </w:rPr>
        <w:t xml:space="preserve"> (n=2)</w:t>
      </w:r>
      <w:r w:rsidR="00617E5E" w:rsidRPr="002B6F18">
        <w:rPr>
          <w:rFonts w:ascii="Times New Roman" w:eastAsia="STHupo" w:hAnsi="Times New Roman" w:cs="Times New Roman"/>
        </w:rPr>
        <w:t xml:space="preserve"> </w:t>
      </w:r>
      <w:commentRangeEnd w:id="179"/>
      <w:r w:rsidR="0059722F">
        <w:rPr>
          <w:rStyle w:val="CommentReference"/>
        </w:rPr>
        <w:commentReference w:id="179"/>
      </w:r>
      <w:r w:rsidR="00022ABF">
        <w:rPr>
          <w:rFonts w:ascii="Times New Roman" w:eastAsia="STHupo" w:hAnsi="Times New Roman" w:cs="Times New Roman"/>
        </w:rPr>
        <w:t>catchment areas</w:t>
      </w:r>
      <w:r w:rsidR="00730956" w:rsidRPr="002B6F18">
        <w:rPr>
          <w:rFonts w:ascii="Times New Roman" w:eastAsia="STHupo" w:hAnsi="Times New Roman" w:cs="Times New Roman"/>
        </w:rPr>
        <w:t xml:space="preserve"> in Kittitas County, WA</w:t>
      </w:r>
      <w:r w:rsidR="00617E5E" w:rsidRPr="002B6F18">
        <w:rPr>
          <w:rFonts w:ascii="Times New Roman" w:eastAsia="STHupo" w:hAnsi="Times New Roman" w:cs="Times New Roman"/>
        </w:rPr>
        <w:t xml:space="preserve">.  </w:t>
      </w:r>
      <w:r w:rsidR="00B011BF" w:rsidRPr="002B6F18">
        <w:rPr>
          <w:rFonts w:ascii="Times New Roman" w:eastAsia="STHupo" w:hAnsi="Times New Roman" w:cs="Times New Roman"/>
        </w:rPr>
        <w:t>These sites</w:t>
      </w:r>
      <w:r w:rsidR="003A1CD7" w:rsidRPr="002B6F18">
        <w:rPr>
          <w:rFonts w:ascii="Times New Roman" w:eastAsia="STHupo" w:hAnsi="Times New Roman" w:cs="Times New Roman"/>
        </w:rPr>
        <w:t>,</w:t>
      </w:r>
      <w:r w:rsidR="00B011BF" w:rsidRPr="002B6F18">
        <w:rPr>
          <w:rFonts w:ascii="Times New Roman" w:eastAsia="STHupo" w:hAnsi="Times New Roman" w:cs="Times New Roman"/>
        </w:rPr>
        <w:t xml:space="preserve"> </w:t>
      </w:r>
      <w:r w:rsidR="00854009" w:rsidRPr="002B6F18">
        <w:rPr>
          <w:rFonts w:ascii="Times New Roman" w:eastAsia="STHupo" w:hAnsi="Times New Roman" w:cs="Times New Roman"/>
        </w:rPr>
        <w:t xml:space="preserve">on the east slope of the Cascade Mountains </w:t>
      </w:r>
      <w:r w:rsidR="003A1CD7" w:rsidRPr="002B6F18">
        <w:rPr>
          <w:rFonts w:ascii="Times New Roman" w:eastAsia="STHupo" w:hAnsi="Times New Roman" w:cs="Times New Roman"/>
        </w:rPr>
        <w:t xml:space="preserve">in the Yakima River Basin, have </w:t>
      </w:r>
      <w:r w:rsidR="00854009" w:rsidRPr="002B6F18">
        <w:rPr>
          <w:rFonts w:ascii="Times New Roman" w:eastAsia="STHupo" w:hAnsi="Times New Roman" w:cs="Times New Roman"/>
        </w:rPr>
        <w:t>a hydrograph mainly driven by snowmelt</w:t>
      </w:r>
      <w:r w:rsidR="003A1CD7" w:rsidRPr="002B6F18">
        <w:rPr>
          <w:rFonts w:ascii="Times New Roman" w:eastAsia="STHupo" w:hAnsi="Times New Roman" w:cs="Times New Roman"/>
        </w:rPr>
        <w:t xml:space="preserve"> with peak runoff</w:t>
      </w:r>
      <w:r w:rsidR="00CB0F7A" w:rsidRPr="002B6F18">
        <w:rPr>
          <w:rFonts w:ascii="Times New Roman" w:eastAsia="STHupo" w:hAnsi="Times New Roman" w:cs="Times New Roman"/>
        </w:rPr>
        <w:t xml:space="preserve"> in May </w:t>
      </w:r>
      <w:r w:rsidR="003A1CD7" w:rsidRPr="002B6F18">
        <w:rPr>
          <w:rFonts w:ascii="Times New Roman" w:eastAsia="STHupo" w:hAnsi="Times New Roman" w:cs="Times New Roman"/>
        </w:rPr>
        <w:t>and baseflo</w:t>
      </w:r>
      <w:r w:rsidR="00CB0F7A" w:rsidRPr="002B6F18">
        <w:rPr>
          <w:rFonts w:ascii="Times New Roman" w:eastAsia="STHupo" w:hAnsi="Times New Roman" w:cs="Times New Roman"/>
        </w:rPr>
        <w:t>w at the end of July to beginning of October</w:t>
      </w:r>
      <w:r w:rsidR="004A3CFC">
        <w:rPr>
          <w:rFonts w:ascii="Times New Roman" w:eastAsia="STHupo" w:hAnsi="Times New Roman" w:cs="Times New Roman"/>
        </w:rPr>
        <w:t xml:space="preserve"> </w:t>
      </w:r>
      <w:r w:rsidR="004A3CFC">
        <w:rPr>
          <w:rFonts w:ascii="Times New Roman" w:eastAsia="STHupo" w:hAnsi="Times New Roman" w:cs="Times New Roman"/>
        </w:rPr>
        <w:fldChar w:fldCharType="begin"/>
      </w:r>
      <w:r w:rsidR="004A3CFC">
        <w:rPr>
          <w:rFonts w:ascii="Times New Roman" w:eastAsia="STHupo" w:hAnsi="Times New Roman" w:cs="Times New Roman"/>
        </w:rPr>
        <w:instrText xml:space="preserve"> ADDIN ZOTERO_ITEM CSL_CITATION {"citationID":"8BSeAoNP","properties":{"formattedCitation":"(US Bureau of Reclamation 2019)","plainCitation":"(US Bureau of Reclamation 2019)","noteIndex":0},"citationItems":[{"id":152,"uris":["http://zotero.org/users/local/WH62bQVK/items/S56THABT"],"uri":["http://zotero.org/users/local/WH62bQVK/items/S56THABT"],"itemData":{"id":152,"type":"webpage","title":"Pacific Norhtwest Region","container-title":"Hydromet","URL":"https://www.usbr.gov/pn/hydromet/wygraph.html?list=tnaw%20q&amp;daily=tnaw%20qd","author":[{"literal":"US Bureau of Reclamation"}],"issued":{"date-parts":[["2019"]]},"accessed":{"date-parts":[["2019",3,1]]}}}],"schema":"https://github.com/citation-style-language/schema/raw/master/csl-citation.json"} </w:instrText>
      </w:r>
      <w:r w:rsidR="004A3CFC">
        <w:rPr>
          <w:rFonts w:ascii="Times New Roman" w:eastAsia="STHupo" w:hAnsi="Times New Roman" w:cs="Times New Roman"/>
        </w:rPr>
        <w:fldChar w:fldCharType="separate"/>
      </w:r>
      <w:r w:rsidR="004A3CFC" w:rsidRPr="00C70BDB">
        <w:rPr>
          <w:rFonts w:ascii="Times New Roman" w:hAnsi="Times New Roman" w:cs="Times New Roman"/>
        </w:rPr>
        <w:t>(US Bureau of Reclamation 2019)</w:t>
      </w:r>
      <w:r w:rsidR="004A3CFC">
        <w:rPr>
          <w:rFonts w:ascii="Times New Roman" w:eastAsia="STHupo" w:hAnsi="Times New Roman" w:cs="Times New Roman"/>
        </w:rPr>
        <w:fldChar w:fldCharType="end"/>
      </w:r>
      <w:r w:rsidR="004A3CFC">
        <w:rPr>
          <w:rFonts w:ascii="Times New Roman" w:eastAsia="STHupo" w:hAnsi="Times New Roman" w:cs="Times New Roman"/>
        </w:rPr>
        <w:t xml:space="preserve">.  </w:t>
      </w:r>
      <w:r w:rsidR="00617E5E" w:rsidRPr="002B6F18">
        <w:rPr>
          <w:rFonts w:ascii="Times New Roman" w:eastAsia="STHupo" w:hAnsi="Times New Roman" w:cs="Times New Roman"/>
        </w:rPr>
        <w:t xml:space="preserve">The </w:t>
      </w:r>
      <w:r w:rsidR="00A00BCB" w:rsidRPr="002B6F18">
        <w:rPr>
          <w:rFonts w:ascii="Times New Roman" w:eastAsia="STHupo" w:hAnsi="Times New Roman" w:cs="Times New Roman"/>
        </w:rPr>
        <w:t xml:space="preserve">5 </w:t>
      </w:r>
      <w:r w:rsidR="00730956" w:rsidRPr="002B6F18">
        <w:rPr>
          <w:rFonts w:ascii="Times New Roman" w:eastAsia="STHupo" w:hAnsi="Times New Roman" w:cs="Times New Roman"/>
        </w:rPr>
        <w:t>sites</w:t>
      </w:r>
      <w:r w:rsidR="00BA537B" w:rsidRPr="002B6F18">
        <w:rPr>
          <w:rFonts w:ascii="Times New Roman" w:eastAsia="STHupo" w:hAnsi="Times New Roman" w:cs="Times New Roman"/>
        </w:rPr>
        <w:t xml:space="preserve"> </w:t>
      </w:r>
      <w:commentRangeStart w:id="180"/>
      <w:r w:rsidR="00BA537B" w:rsidRPr="002B6F18">
        <w:rPr>
          <w:rFonts w:ascii="Times New Roman" w:eastAsia="STHupo" w:hAnsi="Times New Roman" w:cs="Times New Roman"/>
        </w:rPr>
        <w:t xml:space="preserve">in </w:t>
      </w:r>
      <w:proofErr w:type="spellStart"/>
      <w:r w:rsidR="00730956" w:rsidRPr="002B6F18">
        <w:rPr>
          <w:rFonts w:ascii="Times New Roman" w:eastAsia="STHupo" w:hAnsi="Times New Roman" w:cs="Times New Roman"/>
        </w:rPr>
        <w:t>Swauk</w:t>
      </w:r>
      <w:proofErr w:type="spellEnd"/>
      <w:r w:rsidR="00730956" w:rsidRPr="002B6F18">
        <w:rPr>
          <w:rFonts w:ascii="Times New Roman" w:eastAsia="STHupo" w:hAnsi="Times New Roman" w:cs="Times New Roman"/>
        </w:rPr>
        <w:t xml:space="preserve"> were on</w:t>
      </w:r>
      <w:r w:rsidR="00BA537B" w:rsidRPr="002B6F18">
        <w:rPr>
          <w:rFonts w:ascii="Times New Roman" w:eastAsia="STHupo" w:hAnsi="Times New Roman" w:cs="Times New Roman"/>
        </w:rPr>
        <w:t xml:space="preserve"> </w:t>
      </w:r>
      <w:r w:rsidR="00617E5E" w:rsidRPr="002B6F18">
        <w:rPr>
          <w:rFonts w:ascii="Times New Roman" w:eastAsia="STHupo" w:hAnsi="Times New Roman" w:cs="Times New Roman"/>
        </w:rPr>
        <w:t xml:space="preserve">Blue, Hovey, </w:t>
      </w:r>
      <w:proofErr w:type="gramStart"/>
      <w:r w:rsidR="00617E5E" w:rsidRPr="002B6F18">
        <w:rPr>
          <w:rFonts w:ascii="Times New Roman" w:eastAsia="STHupo" w:hAnsi="Times New Roman" w:cs="Times New Roman"/>
        </w:rPr>
        <w:t>Hurley</w:t>
      </w:r>
      <w:proofErr w:type="gramEnd"/>
      <w:r w:rsidR="00617E5E" w:rsidRPr="002B6F18">
        <w:rPr>
          <w:rFonts w:ascii="Times New Roman" w:eastAsia="STHupo" w:hAnsi="Times New Roman" w:cs="Times New Roman"/>
        </w:rPr>
        <w:t>, Iron</w:t>
      </w:r>
      <w:r w:rsidR="003A1CD7" w:rsidRPr="002B6F18">
        <w:rPr>
          <w:rFonts w:ascii="Times New Roman" w:eastAsia="STHupo" w:hAnsi="Times New Roman" w:cs="Times New Roman"/>
        </w:rPr>
        <w:t>,</w:t>
      </w:r>
      <w:r w:rsidR="00617E5E" w:rsidRPr="002B6F18">
        <w:rPr>
          <w:rFonts w:ascii="Times New Roman" w:eastAsia="STHupo" w:hAnsi="Times New Roman" w:cs="Times New Roman"/>
        </w:rPr>
        <w:t xml:space="preserve"> and </w:t>
      </w:r>
      <w:proofErr w:type="spellStart"/>
      <w:r w:rsidR="00617E5E" w:rsidRPr="002B6F18">
        <w:rPr>
          <w:rFonts w:ascii="Times New Roman" w:eastAsia="STHupo" w:hAnsi="Times New Roman" w:cs="Times New Roman"/>
        </w:rPr>
        <w:t>Swauk</w:t>
      </w:r>
      <w:proofErr w:type="spellEnd"/>
      <w:r w:rsidR="00A00BCB" w:rsidRPr="002B6F18">
        <w:rPr>
          <w:rFonts w:ascii="Times New Roman" w:eastAsia="STHupo" w:hAnsi="Times New Roman" w:cs="Times New Roman"/>
        </w:rPr>
        <w:t xml:space="preserve"> creeks</w:t>
      </w:r>
      <w:r w:rsidR="00730956" w:rsidRPr="002B6F18">
        <w:rPr>
          <w:rFonts w:ascii="Times New Roman" w:eastAsia="STHupo" w:hAnsi="Times New Roman" w:cs="Times New Roman"/>
        </w:rPr>
        <w:t>.  The 2 sites</w:t>
      </w:r>
      <w:r w:rsidR="00A00BCB" w:rsidRPr="002B6F18">
        <w:rPr>
          <w:rFonts w:ascii="Times New Roman" w:eastAsia="STHupo" w:hAnsi="Times New Roman" w:cs="Times New Roman"/>
        </w:rPr>
        <w:t xml:space="preserve"> in </w:t>
      </w:r>
      <w:proofErr w:type="spellStart"/>
      <w:r w:rsidR="00730956" w:rsidRPr="002B6F18">
        <w:rPr>
          <w:rFonts w:ascii="Times New Roman" w:eastAsia="STHupo" w:hAnsi="Times New Roman" w:cs="Times New Roman"/>
        </w:rPr>
        <w:t>Taneum</w:t>
      </w:r>
      <w:proofErr w:type="spellEnd"/>
      <w:r w:rsidR="00730956" w:rsidRPr="002B6F18">
        <w:rPr>
          <w:rFonts w:ascii="Times New Roman" w:eastAsia="STHupo" w:hAnsi="Times New Roman" w:cs="Times New Roman"/>
        </w:rPr>
        <w:t xml:space="preserve"> were on</w:t>
      </w:r>
      <w:r w:rsidR="00A00BCB" w:rsidRPr="002B6F18">
        <w:rPr>
          <w:rFonts w:ascii="Times New Roman" w:eastAsia="STHupo" w:hAnsi="Times New Roman" w:cs="Times New Roman"/>
        </w:rPr>
        <w:t xml:space="preserve"> First and Frost creeks</w:t>
      </w:r>
      <w:r w:rsidR="003A1CD7" w:rsidRPr="002B6F18">
        <w:rPr>
          <w:rFonts w:ascii="Times New Roman" w:eastAsia="STHupo" w:hAnsi="Times New Roman" w:cs="Times New Roman"/>
        </w:rPr>
        <w:t>,</w:t>
      </w:r>
      <w:r w:rsidR="00A00BCB" w:rsidRPr="002B6F18">
        <w:rPr>
          <w:rFonts w:ascii="Times New Roman" w:eastAsia="STHupo" w:hAnsi="Times New Roman" w:cs="Times New Roman"/>
        </w:rPr>
        <w:t xml:space="preserve"> and th</w:t>
      </w:r>
      <w:r w:rsidR="00730956" w:rsidRPr="002B6F18">
        <w:rPr>
          <w:rFonts w:ascii="Times New Roman" w:eastAsia="STHupo" w:hAnsi="Times New Roman" w:cs="Times New Roman"/>
        </w:rPr>
        <w:t xml:space="preserve">e 3 sites in Teanaway </w:t>
      </w:r>
      <w:commentRangeEnd w:id="180"/>
      <w:r w:rsidR="0059722F">
        <w:rPr>
          <w:rStyle w:val="CommentReference"/>
        </w:rPr>
        <w:commentReference w:id="180"/>
      </w:r>
      <w:r w:rsidR="00730956" w:rsidRPr="002B6F18">
        <w:rPr>
          <w:rFonts w:ascii="Times New Roman" w:eastAsia="STHupo" w:hAnsi="Times New Roman" w:cs="Times New Roman"/>
        </w:rPr>
        <w:t>were on</w:t>
      </w:r>
      <w:r w:rsidR="00A00BCB" w:rsidRPr="002B6F18">
        <w:rPr>
          <w:rFonts w:ascii="Times New Roman" w:eastAsia="STHupo" w:hAnsi="Times New Roman" w:cs="Times New Roman"/>
        </w:rPr>
        <w:t xml:space="preserve"> </w:t>
      </w:r>
      <w:r w:rsidR="00A00BCB" w:rsidRPr="002B6F18">
        <w:rPr>
          <w:rFonts w:ascii="Times New Roman" w:eastAsia="STHupo" w:hAnsi="Times New Roman" w:cs="Times New Roman"/>
        </w:rPr>
        <w:lastRenderedPageBreak/>
        <w:t>Jack, Miller and Standup creeks</w:t>
      </w:r>
      <w:r w:rsidR="00AC3A2D">
        <w:rPr>
          <w:rFonts w:ascii="Times New Roman" w:eastAsia="STHupo" w:hAnsi="Times New Roman" w:cs="Times New Roman"/>
        </w:rPr>
        <w:t xml:space="preserve"> with all streams as 1</w:t>
      </w:r>
      <w:r w:rsidR="00AC3A2D" w:rsidRPr="003D61DC">
        <w:rPr>
          <w:rFonts w:ascii="Times New Roman" w:eastAsia="STHupo" w:hAnsi="Times New Roman" w:cs="Times New Roman"/>
          <w:vertAlign w:val="superscript"/>
        </w:rPr>
        <w:t>st</w:t>
      </w:r>
      <w:r w:rsidR="00AC3A2D">
        <w:rPr>
          <w:rFonts w:ascii="Times New Roman" w:eastAsia="STHupo" w:hAnsi="Times New Roman" w:cs="Times New Roman"/>
        </w:rPr>
        <w:t xml:space="preserve"> through </w:t>
      </w:r>
      <w:commentRangeStart w:id="181"/>
      <w:r w:rsidR="00AC3A2D">
        <w:rPr>
          <w:rFonts w:ascii="Times New Roman" w:eastAsia="STHupo" w:hAnsi="Times New Roman" w:cs="Times New Roman"/>
        </w:rPr>
        <w:t>3</w:t>
      </w:r>
      <w:r w:rsidR="00AC3A2D" w:rsidRPr="003D61DC">
        <w:rPr>
          <w:rFonts w:ascii="Times New Roman" w:eastAsia="STHupo" w:hAnsi="Times New Roman" w:cs="Times New Roman"/>
          <w:vertAlign w:val="superscript"/>
        </w:rPr>
        <w:t>rd</w:t>
      </w:r>
      <w:commentRangeEnd w:id="181"/>
      <w:r w:rsidR="0059722F">
        <w:rPr>
          <w:rStyle w:val="CommentReference"/>
        </w:rPr>
        <w:commentReference w:id="181"/>
      </w:r>
      <w:r w:rsidR="00AC3A2D">
        <w:rPr>
          <w:rFonts w:ascii="Times New Roman" w:eastAsia="STHupo" w:hAnsi="Times New Roman" w:cs="Times New Roman"/>
        </w:rPr>
        <w:t xml:space="preserve"> order</w:t>
      </w:r>
      <w:r w:rsidR="00A46D75" w:rsidRPr="002B6F18">
        <w:rPr>
          <w:rFonts w:ascii="Times New Roman" w:eastAsia="STHupo" w:hAnsi="Times New Roman" w:cs="Times New Roman"/>
        </w:rPr>
        <w:t xml:space="preserve"> (</w:t>
      </w:r>
      <w:r w:rsidR="00A46D75" w:rsidRPr="002B6F18">
        <w:rPr>
          <w:rFonts w:ascii="Times New Roman" w:eastAsia="STHupo" w:hAnsi="Times New Roman" w:cs="Times New Roman"/>
        </w:rPr>
        <w:fldChar w:fldCharType="begin"/>
      </w:r>
      <w:r w:rsidR="00A46D75" w:rsidRPr="002B6F18">
        <w:rPr>
          <w:rFonts w:ascii="Times New Roman" w:eastAsia="STHupo" w:hAnsi="Times New Roman" w:cs="Times New Roman"/>
        </w:rPr>
        <w:instrText xml:space="preserve"> REF _Ref536446226 \h </w:instrText>
      </w:r>
      <w:r w:rsidR="001A3055" w:rsidRPr="002B6F18">
        <w:rPr>
          <w:rFonts w:ascii="Times New Roman" w:eastAsia="STHupo" w:hAnsi="Times New Roman" w:cs="Times New Roman"/>
        </w:rPr>
        <w:instrText xml:space="preserve"> \* MERGEFORMAT </w:instrText>
      </w:r>
      <w:r w:rsidR="00A46D75" w:rsidRPr="002B6F18">
        <w:rPr>
          <w:rFonts w:ascii="Times New Roman" w:eastAsia="STHupo" w:hAnsi="Times New Roman" w:cs="Times New Roman"/>
        </w:rPr>
      </w:r>
      <w:r w:rsidR="00A46D75" w:rsidRPr="002B6F18">
        <w:rPr>
          <w:rFonts w:ascii="Times New Roman" w:eastAsia="STHupo" w:hAnsi="Times New Roman" w:cs="Times New Roman"/>
        </w:rPr>
        <w:fldChar w:fldCharType="separate"/>
      </w:r>
      <w:r w:rsidR="00A46D75" w:rsidRPr="002B6F18">
        <w:rPr>
          <w:rFonts w:ascii="Times New Roman" w:hAnsi="Times New Roman" w:cs="Times New Roman"/>
        </w:rPr>
        <w:t xml:space="preserve">Figure </w:t>
      </w:r>
      <w:r w:rsidR="00A46D75" w:rsidRPr="002B6F18">
        <w:rPr>
          <w:rFonts w:ascii="Times New Roman" w:hAnsi="Times New Roman" w:cs="Times New Roman"/>
          <w:noProof/>
        </w:rPr>
        <w:t>1</w:t>
      </w:r>
      <w:r w:rsidR="00A46D75" w:rsidRPr="002B6F18">
        <w:rPr>
          <w:rFonts w:ascii="Times New Roman" w:eastAsia="STHupo" w:hAnsi="Times New Roman" w:cs="Times New Roman"/>
        </w:rPr>
        <w:fldChar w:fldCharType="end"/>
      </w:r>
      <w:r w:rsidR="00A46D75" w:rsidRPr="002B6F18">
        <w:rPr>
          <w:rFonts w:ascii="Times New Roman" w:eastAsia="STHupo" w:hAnsi="Times New Roman" w:cs="Times New Roman"/>
        </w:rPr>
        <w:t>).</w:t>
      </w:r>
      <w:r w:rsidR="00A46D75" w:rsidRPr="002B6F18">
        <w:rPr>
          <w:rFonts w:ascii="Times New Roman" w:hAnsi="Times New Roman" w:cs="Times New Roman"/>
          <w:noProof/>
        </w:rPr>
        <w:t xml:space="preserve"> </w:t>
      </w:r>
      <w:r w:rsidR="0077723F" w:rsidRPr="0077723F">
        <w:rPr>
          <w:rFonts w:ascii="Times New Roman" w:hAnsi="Times New Roman" w:cs="Times New Roman"/>
          <w:noProof/>
          <w:lang w:eastAsia="ja-JP"/>
        </w:rPr>
        <mc:AlternateContent>
          <mc:Choice Requires="wps">
            <w:drawing>
              <wp:anchor distT="0" distB="0" distL="114300" distR="114300" simplePos="0" relativeHeight="251740672" behindDoc="0" locked="0" layoutInCell="1" allowOverlap="1" wp14:anchorId="3CF4353B" wp14:editId="458E93B2">
                <wp:simplePos x="0" y="0"/>
                <wp:positionH relativeFrom="page">
                  <wp:posOffset>1419225</wp:posOffset>
                </wp:positionH>
                <wp:positionV relativeFrom="paragraph">
                  <wp:posOffset>2828925</wp:posOffset>
                </wp:positionV>
                <wp:extent cx="809625" cy="666750"/>
                <wp:effectExtent l="19050" t="19050" r="28575" b="19050"/>
                <wp:wrapNone/>
                <wp:docPr id="30" name="Oval 6"/>
                <wp:cNvGraphicFramePr/>
                <a:graphic xmlns:a="http://schemas.openxmlformats.org/drawingml/2006/main">
                  <a:graphicData uri="http://schemas.microsoft.com/office/word/2010/wordprocessingShape">
                    <wps:wsp>
                      <wps:cNvSpPr/>
                      <wps:spPr>
                        <a:xfrm>
                          <a:off x="0" y="0"/>
                          <a:ext cx="809625" cy="666750"/>
                        </a:xfrm>
                        <a:prstGeom prst="ellipse">
                          <a:avLst/>
                        </a:prstGeom>
                        <a:noFill/>
                        <a:ln w="28575"/>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2E91735A" id="Oval 6" o:spid="_x0000_s1026" style="position:absolute;margin-left:111.75pt;margin-top:222.75pt;width:63.75pt;height:52.5pt;z-index:251740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" filled="f" strokecolor="#243f60 [1604]" strokeweight="2.25pt">
                <w10:wrap anchorx="page"/>
              </v:oval>
            </w:pict>
          </mc:Fallback>
        </mc:AlternateContent>
      </w:r>
      <w:r w:rsidR="0077723F" w:rsidRPr="0077723F">
        <w:rPr>
          <w:rFonts w:ascii="Times New Roman" w:hAnsi="Times New Roman" w:cs="Times New Roman"/>
          <w:noProof/>
          <w:lang w:eastAsia="ja-JP"/>
        </w:rPr>
        <mc:AlternateContent>
          <mc:Choice Requires="wps">
            <w:drawing>
              <wp:anchor distT="0" distB="0" distL="114300" distR="114300" simplePos="0" relativeHeight="251742720" behindDoc="0" locked="0" layoutInCell="1" allowOverlap="1" wp14:anchorId="5ACCE83B" wp14:editId="5919BA23">
                <wp:simplePos x="0" y="0"/>
                <wp:positionH relativeFrom="margin">
                  <wp:posOffset>952500</wp:posOffset>
                </wp:positionH>
                <wp:positionV relativeFrom="paragraph">
                  <wp:posOffset>3086100</wp:posOffset>
                </wp:positionV>
                <wp:extent cx="781050" cy="381000"/>
                <wp:effectExtent l="0" t="0" r="0" b="0"/>
                <wp:wrapNone/>
                <wp:docPr id="35" name="TextBox 8"/>
                <wp:cNvGraphicFramePr/>
                <a:graphic xmlns:a="http://schemas.openxmlformats.org/drawingml/2006/main">
                  <a:graphicData uri="http://schemas.microsoft.com/office/word/2010/wordprocessingShape">
                    <wps:wsp>
                      <wps:cNvSpPr txBox="1"/>
                      <wps:spPr>
                        <a:xfrm>
                          <a:off x="0" y="0"/>
                          <a:ext cx="781050" cy="381000"/>
                        </a:xfrm>
                        <a:prstGeom prst="rect">
                          <a:avLst/>
                        </a:prstGeom>
                        <a:noFill/>
                      </wps:spPr>
                      <wps:txbx>
                        <w:txbxContent>
                          <w:p w14:paraId="4F6148B7" w14:textId="28C2EEC7" w:rsidR="00D43C79" w:rsidRPr="00A8659A" w:rsidRDefault="00D43C79" w:rsidP="0077723F">
                            <w:pPr>
                              <w:spacing w:before="2" w:after="2"/>
                              <w:rPr>
                                <w:color w:val="FFFFFF" w:themeColor="background1"/>
                              </w:rPr>
                            </w:pPr>
                            <w:proofErr w:type="spellStart"/>
                            <w:r>
                              <w:rPr>
                                <w:rFonts w:hAnsi="Cambria"/>
                                <w:color w:val="FFFFFF" w:themeColor="background1"/>
                                <w:kern w:val="24"/>
                              </w:rPr>
                              <w:t>Taneum</w:t>
                            </w:r>
                            <w:proofErr w:type="spellEnd"/>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ACCE83B" id="_x0000_s1027" type="#_x0000_t202" style="position:absolute;margin-left:75pt;margin-top:243pt;width:61.5pt;height:30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" filled="f" stroked="f">
                <v:textbox>
                  <w:txbxContent>
                    <w:p w14:paraId="4F6148B7" w14:textId="28C2EEC7" w:rsidR="00D43C79" w:rsidRPr="00A8659A" w:rsidRDefault="00D43C79" w:rsidP="0077723F">
                      <w:pPr>
                        <w:spacing w:before="2" w:after="2"/>
                        <w:rPr>
                          <w:color w:val="FFFFFF" w:themeColor="background1"/>
                        </w:rPr>
                      </w:pPr>
                      <w:proofErr w:type="spellStart"/>
                      <w:r>
                        <w:rPr>
                          <w:rFonts w:hAnsi="Cambria"/>
                          <w:color w:val="FFFFFF" w:themeColor="background1"/>
                          <w:kern w:val="24"/>
                        </w:rPr>
                        <w:t>Taneum</w:t>
                      </w:r>
                      <w:proofErr w:type="spellEnd"/>
                    </w:p>
                  </w:txbxContent>
                </v:textbox>
                <w10:wrap anchorx="margin"/>
              </v:shape>
            </w:pict>
          </mc:Fallback>
        </mc:AlternateContent>
      </w:r>
      <w:r w:rsidR="0077723F" w:rsidRPr="002B6F18">
        <w:rPr>
          <w:rFonts w:ascii="Times New Roman" w:eastAsia="STHupo" w:hAnsi="Times New Roman" w:cs="Times New Roman"/>
          <w:noProof/>
          <w:lang w:eastAsia="ja-JP"/>
        </w:rPr>
        <mc:AlternateContent>
          <mc:Choice Requires="wps">
            <w:drawing>
              <wp:anchor distT="0" distB="0" distL="114300" distR="114300" simplePos="0" relativeHeight="251656704" behindDoc="0" locked="0" layoutInCell="1" allowOverlap="1" wp14:anchorId="310FEC3A" wp14:editId="09FEF5BB">
                <wp:simplePos x="0" y="0"/>
                <wp:positionH relativeFrom="margin">
                  <wp:posOffset>95250</wp:posOffset>
                </wp:positionH>
                <wp:positionV relativeFrom="paragraph">
                  <wp:posOffset>885190</wp:posOffset>
                </wp:positionV>
                <wp:extent cx="971550" cy="333375"/>
                <wp:effectExtent l="0" t="0" r="0" b="0"/>
                <wp:wrapNone/>
                <wp:docPr id="9" name="TextBox 8"/>
                <wp:cNvGraphicFramePr/>
                <a:graphic xmlns:a="http://schemas.openxmlformats.org/drawingml/2006/main">
                  <a:graphicData uri="http://schemas.microsoft.com/office/word/2010/wordprocessingShape">
                    <wps:wsp>
                      <wps:cNvSpPr txBox="1"/>
                      <wps:spPr>
                        <a:xfrm>
                          <a:off x="0" y="0"/>
                          <a:ext cx="971550" cy="333375"/>
                        </a:xfrm>
                        <a:prstGeom prst="rect">
                          <a:avLst/>
                        </a:prstGeom>
                        <a:noFill/>
                      </wps:spPr>
                      <wps:txbx>
                        <w:txbxContent>
                          <w:p w14:paraId="55655AA5" w14:textId="2FBEE22A" w:rsidR="00D43C79" w:rsidRPr="00A8659A" w:rsidRDefault="00D43C79" w:rsidP="00FF2213">
                            <w:pPr>
                              <w:pStyle w:val="NormalWeb"/>
                              <w:spacing w:before="2" w:after="2"/>
                              <w:rPr>
                                <w:color w:val="FFFFFF" w:themeColor="background1"/>
                                <w:sz w:val="24"/>
                                <w:szCs w:val="24"/>
                              </w:rPr>
                            </w:pPr>
                            <w:r w:rsidRPr="00A8659A">
                              <w:rPr>
                                <w:rFonts w:asciiTheme="minorHAnsi" w:hAnsi="Cambria" w:cstheme="minorBidi"/>
                                <w:color w:val="FFFFFF" w:themeColor="background1"/>
                                <w:kern w:val="24"/>
                                <w:sz w:val="24"/>
                                <w:szCs w:val="24"/>
                              </w:rPr>
                              <w:t>Teanaway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10FEC3A" id="_x0000_s1028" type="#_x0000_t202" style="position:absolute;margin-left:7.5pt;margin-top:69.7pt;width:76.5pt;height:26.2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" filled="f" stroked="f">
                <v:textbox>
                  <w:txbxContent>
                    <w:p w14:paraId="55655AA5" w14:textId="2FBEE22A" w:rsidR="00D43C79" w:rsidRPr="00A8659A" w:rsidRDefault="00D43C79" w:rsidP="00FF2213">
                      <w:pPr>
                        <w:pStyle w:val="NormalWeb"/>
                        <w:spacing w:before="2" w:after="2"/>
                        <w:rPr>
                          <w:color w:val="FFFFFF" w:themeColor="background1"/>
                          <w:sz w:val="24"/>
                          <w:szCs w:val="24"/>
                        </w:rPr>
                      </w:pPr>
                      <w:r w:rsidRPr="00A8659A">
                        <w:rPr>
                          <w:rFonts w:asciiTheme="minorHAnsi" w:hAnsi="Cambria" w:cstheme="minorBidi"/>
                          <w:color w:val="FFFFFF" w:themeColor="background1"/>
                          <w:kern w:val="24"/>
                          <w:sz w:val="24"/>
                          <w:szCs w:val="24"/>
                        </w:rPr>
                        <w:t>Teanaway</w:t>
                      </w:r>
                    </w:p>
                  </w:txbxContent>
                </v:textbox>
                <w10:wrap anchorx="margin"/>
              </v:shape>
            </w:pict>
          </mc:Fallback>
        </mc:AlternateContent>
      </w:r>
      <w:r w:rsidR="0077723F" w:rsidRPr="002B6F18">
        <w:rPr>
          <w:rFonts w:ascii="Times New Roman" w:eastAsia="STHupo" w:hAnsi="Times New Roman" w:cs="Times New Roman"/>
          <w:noProof/>
          <w:lang w:eastAsia="ja-JP"/>
        </w:rPr>
        <mc:AlternateContent>
          <mc:Choice Requires="wps">
            <w:drawing>
              <wp:anchor distT="0" distB="0" distL="114300" distR="114300" simplePos="0" relativeHeight="251657728" behindDoc="0" locked="0" layoutInCell="1" allowOverlap="1" wp14:anchorId="22550DE4" wp14:editId="1525C1AE">
                <wp:simplePos x="0" y="0"/>
                <wp:positionH relativeFrom="margin">
                  <wp:posOffset>3331845</wp:posOffset>
                </wp:positionH>
                <wp:positionV relativeFrom="paragraph">
                  <wp:posOffset>860425</wp:posOffset>
                </wp:positionV>
                <wp:extent cx="638355" cy="258792"/>
                <wp:effectExtent l="0" t="0" r="0" b="0"/>
                <wp:wrapNone/>
                <wp:docPr id="3" name="TextBox 8"/>
                <wp:cNvGraphicFramePr/>
                <a:graphic xmlns:a="http://schemas.openxmlformats.org/drawingml/2006/main">
                  <a:graphicData uri="http://schemas.microsoft.com/office/word/2010/wordprocessingShape">
                    <wps:wsp>
                      <wps:cNvSpPr txBox="1"/>
                      <wps:spPr>
                        <a:xfrm>
                          <a:off x="0" y="0"/>
                          <a:ext cx="638355" cy="258792"/>
                        </a:xfrm>
                        <a:prstGeom prst="rect">
                          <a:avLst/>
                        </a:prstGeom>
                        <a:noFill/>
                      </wps:spPr>
                      <wps:txbx>
                        <w:txbxContent>
                          <w:p w14:paraId="659732E9" w14:textId="2F7B7EDE" w:rsidR="00D43C79" w:rsidRPr="00A8659A" w:rsidRDefault="00D43C79" w:rsidP="00FF2213">
                            <w:pPr>
                              <w:pStyle w:val="NormalWeb"/>
                              <w:spacing w:before="2" w:after="2"/>
                              <w:rPr>
                                <w:color w:val="FFFFFF" w:themeColor="background1"/>
                                <w:sz w:val="24"/>
                                <w:szCs w:val="24"/>
                              </w:rPr>
                            </w:pPr>
                            <w:proofErr w:type="spellStart"/>
                            <w:r>
                              <w:rPr>
                                <w:rFonts w:asciiTheme="minorHAnsi" w:hAnsi="Cambria" w:cstheme="minorBidi"/>
                                <w:color w:val="FFFFFF" w:themeColor="background1"/>
                                <w:kern w:val="24"/>
                                <w:sz w:val="24"/>
                                <w:szCs w:val="24"/>
                              </w:rPr>
                              <w:t>Swauk</w:t>
                            </w:r>
                            <w:proofErr w:type="spellEnd"/>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2550DE4" id="_x0000_s1029" type="#_x0000_t202" style="position:absolute;margin-left:262.35pt;margin-top:67.75pt;width:50.25pt;height:20.4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" filled="f" stroked="f">
                <v:textbox>
                  <w:txbxContent>
                    <w:p w14:paraId="659732E9" w14:textId="2F7B7EDE" w:rsidR="00D43C79" w:rsidRPr="00A8659A" w:rsidRDefault="00D43C79" w:rsidP="00FF2213">
                      <w:pPr>
                        <w:pStyle w:val="NormalWeb"/>
                        <w:spacing w:before="2" w:after="2"/>
                        <w:rPr>
                          <w:color w:val="FFFFFF" w:themeColor="background1"/>
                          <w:sz w:val="24"/>
                          <w:szCs w:val="24"/>
                        </w:rPr>
                      </w:pPr>
                      <w:proofErr w:type="spellStart"/>
                      <w:r>
                        <w:rPr>
                          <w:rFonts w:asciiTheme="minorHAnsi" w:hAnsi="Cambria" w:cstheme="minorBidi"/>
                          <w:color w:val="FFFFFF" w:themeColor="background1"/>
                          <w:kern w:val="24"/>
                          <w:sz w:val="24"/>
                          <w:szCs w:val="24"/>
                        </w:rPr>
                        <w:t>Swauk</w:t>
                      </w:r>
                      <w:proofErr w:type="spellEnd"/>
                    </w:p>
                  </w:txbxContent>
                </v:textbox>
                <w10:wrap anchorx="margin"/>
              </v:shape>
            </w:pict>
          </mc:Fallback>
        </mc:AlternateContent>
      </w:r>
      <w:r w:rsidR="00DA7933" w:rsidRPr="002B6F18">
        <w:rPr>
          <w:rFonts w:ascii="Times New Roman" w:hAnsi="Times New Roman" w:cs="Times New Roman"/>
          <w:noProof/>
          <w:lang w:eastAsia="ja-JP"/>
        </w:rPr>
        <mc:AlternateContent>
          <mc:Choice Requires="wps">
            <w:drawing>
              <wp:anchor distT="0" distB="0" distL="114300" distR="114300" simplePos="0" relativeHeight="251738624" behindDoc="0" locked="0" layoutInCell="1" allowOverlap="1" wp14:anchorId="4D6AC1BE" wp14:editId="6483F345">
                <wp:simplePos x="0" y="0"/>
                <wp:positionH relativeFrom="page">
                  <wp:posOffset>1988185</wp:posOffset>
                </wp:positionH>
                <wp:positionV relativeFrom="paragraph">
                  <wp:posOffset>355600</wp:posOffset>
                </wp:positionV>
                <wp:extent cx="1379855" cy="619125"/>
                <wp:effectExtent l="19050" t="19050" r="10795" b="28575"/>
                <wp:wrapNone/>
                <wp:docPr id="1" name="Oval 6"/>
                <wp:cNvGraphicFramePr/>
                <a:graphic xmlns:a="http://schemas.openxmlformats.org/drawingml/2006/main">
                  <a:graphicData uri="http://schemas.microsoft.com/office/word/2010/wordprocessingShape">
                    <wps:wsp>
                      <wps:cNvSpPr/>
                      <wps:spPr>
                        <a:xfrm>
                          <a:off x="0" y="0"/>
                          <a:ext cx="1379855" cy="619125"/>
                        </a:xfrm>
                        <a:prstGeom prst="ellipse">
                          <a:avLst/>
                        </a:prstGeom>
                        <a:noFill/>
                        <a:ln w="28575"/>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1577FD59" id="Oval 6" o:spid="_x0000_s1026" style="position:absolute;margin-left:156.55pt;margin-top:28pt;width:108.65pt;height:48.75pt;z-index:251738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" filled="f" strokecolor="#243f60 [1604]" strokeweight="2.25pt">
                <w10:wrap anchorx="page"/>
              </v:oval>
            </w:pict>
          </mc:Fallback>
        </mc:AlternateContent>
      </w:r>
      <w:r w:rsidR="00DA7933" w:rsidRPr="002B6F18">
        <w:rPr>
          <w:rFonts w:ascii="Times New Roman" w:hAnsi="Times New Roman" w:cs="Times New Roman"/>
          <w:noProof/>
          <w:lang w:eastAsia="ja-JP"/>
        </w:rPr>
        <mc:AlternateContent>
          <mc:Choice Requires="wps">
            <w:drawing>
              <wp:anchor distT="0" distB="0" distL="114300" distR="114300" simplePos="0" relativeHeight="251648512" behindDoc="0" locked="0" layoutInCell="1" allowOverlap="1" wp14:anchorId="7BDE43DF" wp14:editId="35188DB6">
                <wp:simplePos x="0" y="0"/>
                <wp:positionH relativeFrom="page">
                  <wp:posOffset>3213431</wp:posOffset>
                </wp:positionH>
                <wp:positionV relativeFrom="paragraph">
                  <wp:posOffset>467360</wp:posOffset>
                </wp:positionV>
                <wp:extent cx="1388745" cy="1216025"/>
                <wp:effectExtent l="19050" t="19050" r="20955" b="22225"/>
                <wp:wrapNone/>
                <wp:docPr id="7" name="Oval 6"/>
                <wp:cNvGraphicFramePr/>
                <a:graphic xmlns:a="http://schemas.openxmlformats.org/drawingml/2006/main">
                  <a:graphicData uri="http://schemas.microsoft.com/office/word/2010/wordprocessingShape">
                    <wps:wsp>
                      <wps:cNvSpPr/>
                      <wps:spPr>
                        <a:xfrm>
                          <a:off x="0" y="0"/>
                          <a:ext cx="1388745" cy="1216025"/>
                        </a:xfrm>
                        <a:prstGeom prst="ellipse">
                          <a:avLst/>
                        </a:prstGeom>
                        <a:noFill/>
                        <a:ln w="28575"/>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0F4E5E63" id="Oval 6" o:spid="_x0000_s1026" style="position:absolute;margin-left:253.05pt;margin-top:36.8pt;width:109.35pt;height:95.75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" filled="f" strokecolor="#243f60 [1604]" strokeweight="2.25pt">
                <w10:wrap anchorx="page"/>
              </v:oval>
            </w:pict>
          </mc:Fallback>
        </mc:AlternateContent>
      </w:r>
      <w:r w:rsidR="00A46D75" w:rsidRPr="002B6F18">
        <w:rPr>
          <w:rFonts w:ascii="Times New Roman" w:eastAsia="STHupo" w:hAnsi="Times New Roman" w:cs="Times New Roman"/>
          <w:noProof/>
          <w:lang w:eastAsia="ja-JP"/>
        </w:rPr>
        <w:drawing>
          <wp:inline distT="0" distB="0" distL="0" distR="0" wp14:anchorId="65BF0958" wp14:editId="3088B656">
            <wp:extent cx="5486400" cy="3213735"/>
            <wp:effectExtent l="0" t="0" r="0" b="571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0"/>
                    <a:srcRect l="17223" t="29969" r="50220" b="22353"/>
                    <a:stretch/>
                  </pic:blipFill>
                  <pic:spPr>
                    <a:xfrm>
                      <a:off x="0" y="0"/>
                      <a:ext cx="5486400" cy="3213735"/>
                    </a:xfrm>
                    <a:prstGeom prst="rect">
                      <a:avLst/>
                    </a:prstGeom>
                  </pic:spPr>
                </pic:pic>
              </a:graphicData>
            </a:graphic>
          </wp:inline>
        </w:drawing>
      </w:r>
    </w:p>
    <w:p w14:paraId="68D3945A" w14:textId="353FB307" w:rsidR="00A46D75" w:rsidRPr="00C70BDB" w:rsidRDefault="00A46D75" w:rsidP="003D61DC">
      <w:pPr>
        <w:pStyle w:val="Caption"/>
        <w:rPr>
          <w:rFonts w:ascii="Times New Roman" w:eastAsia="STHupo" w:hAnsi="Times New Roman" w:cs="Times New Roman"/>
          <w:sz w:val="24"/>
          <w:szCs w:val="24"/>
        </w:rPr>
      </w:pPr>
      <w:bookmarkStart w:id="182" w:name="_Ref536446226"/>
      <w:r w:rsidRPr="002B6F18">
        <w:rPr>
          <w:rFonts w:ascii="Times New Roman" w:hAnsi="Times New Roman" w:cs="Times New Roman"/>
          <w:color w:val="auto"/>
          <w:sz w:val="24"/>
          <w:szCs w:val="24"/>
        </w:rPr>
        <w:t xml:space="preserve">Figure </w:t>
      </w:r>
      <w:r w:rsidRPr="002B6F18">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2B6F18">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1</w:t>
      </w:r>
      <w:r w:rsidRPr="002B6F18">
        <w:rPr>
          <w:rFonts w:ascii="Times New Roman" w:hAnsi="Times New Roman" w:cs="Times New Roman"/>
          <w:color w:val="auto"/>
          <w:sz w:val="24"/>
          <w:szCs w:val="24"/>
        </w:rPr>
        <w:fldChar w:fldCharType="end"/>
      </w:r>
      <w:bookmarkEnd w:id="182"/>
      <w:r w:rsidR="00660F15" w:rsidRPr="002B6F18">
        <w:rPr>
          <w:rFonts w:ascii="Times New Roman" w:hAnsi="Times New Roman" w:cs="Times New Roman"/>
          <w:b w:val="0"/>
          <w:color w:val="auto"/>
          <w:sz w:val="24"/>
          <w:szCs w:val="24"/>
        </w:rPr>
        <w:t xml:space="preserve">. Map showing Teanaway, </w:t>
      </w:r>
      <w:proofErr w:type="spellStart"/>
      <w:r w:rsidR="00660F15" w:rsidRPr="002B6F18">
        <w:rPr>
          <w:rFonts w:ascii="Times New Roman" w:hAnsi="Times New Roman" w:cs="Times New Roman"/>
          <w:b w:val="0"/>
          <w:color w:val="auto"/>
          <w:sz w:val="24"/>
          <w:szCs w:val="24"/>
        </w:rPr>
        <w:t>Swauk</w:t>
      </w:r>
      <w:proofErr w:type="spellEnd"/>
      <w:r w:rsidR="00660F15" w:rsidRPr="002B6F18">
        <w:rPr>
          <w:rFonts w:ascii="Times New Roman" w:hAnsi="Times New Roman" w:cs="Times New Roman"/>
          <w:b w:val="0"/>
          <w:color w:val="auto"/>
          <w:sz w:val="24"/>
          <w:szCs w:val="24"/>
        </w:rPr>
        <w:t xml:space="preserve">, and </w:t>
      </w:r>
      <w:proofErr w:type="spellStart"/>
      <w:r w:rsidR="00660F15" w:rsidRPr="002B6F18">
        <w:rPr>
          <w:rFonts w:ascii="Times New Roman" w:hAnsi="Times New Roman" w:cs="Times New Roman"/>
          <w:b w:val="0"/>
          <w:color w:val="auto"/>
          <w:sz w:val="24"/>
          <w:szCs w:val="24"/>
        </w:rPr>
        <w:t>Taneum</w:t>
      </w:r>
      <w:proofErr w:type="spellEnd"/>
      <w:r w:rsidR="00660F15" w:rsidRPr="002B6F18">
        <w:rPr>
          <w:rFonts w:ascii="Times New Roman" w:hAnsi="Times New Roman" w:cs="Times New Roman"/>
          <w:b w:val="0"/>
          <w:color w:val="auto"/>
          <w:sz w:val="24"/>
          <w:szCs w:val="24"/>
        </w:rPr>
        <w:t xml:space="preserve"> </w:t>
      </w:r>
      <w:r w:rsidR="00022ABF">
        <w:rPr>
          <w:rFonts w:ascii="Times New Roman" w:hAnsi="Times New Roman" w:cs="Times New Roman"/>
          <w:b w:val="0"/>
          <w:color w:val="auto"/>
          <w:sz w:val="24"/>
          <w:szCs w:val="24"/>
        </w:rPr>
        <w:t>catchments</w:t>
      </w:r>
      <w:r w:rsidR="00660F15" w:rsidRPr="002B6F18">
        <w:rPr>
          <w:rFonts w:ascii="Times New Roman" w:hAnsi="Times New Roman" w:cs="Times New Roman"/>
          <w:b w:val="0"/>
          <w:color w:val="auto"/>
          <w:sz w:val="24"/>
          <w:szCs w:val="24"/>
        </w:rPr>
        <w:t xml:space="preserve"> with respective study sites.</w:t>
      </w:r>
    </w:p>
    <w:p w14:paraId="0ADC3738" w14:textId="06B0F446" w:rsidR="00F75B0B" w:rsidRPr="002B6F18" w:rsidRDefault="00F75B0B">
      <w:pPr>
        <w:spacing w:line="480" w:lineRule="auto"/>
        <w:ind w:firstLine="720"/>
        <w:rPr>
          <w:rFonts w:ascii="Times New Roman" w:eastAsia="STHupo" w:hAnsi="Times New Roman" w:cs="Times New Roman"/>
        </w:rPr>
      </w:pPr>
      <w:r w:rsidRPr="002B6F18">
        <w:rPr>
          <w:rFonts w:ascii="Times New Roman" w:eastAsia="STHupo" w:hAnsi="Times New Roman" w:cs="Times New Roman"/>
        </w:rPr>
        <w:t xml:space="preserve">I sampled these sites 3 </w:t>
      </w:r>
      <w:r w:rsidR="002A30AE" w:rsidRPr="002B6F18">
        <w:rPr>
          <w:rFonts w:ascii="Times New Roman" w:eastAsia="STHupo" w:hAnsi="Times New Roman" w:cs="Times New Roman"/>
        </w:rPr>
        <w:t xml:space="preserve">times between 2017 and 2018 to </w:t>
      </w:r>
      <w:r w:rsidRPr="002B6F18">
        <w:rPr>
          <w:rFonts w:ascii="Times New Roman" w:eastAsia="STHupo" w:hAnsi="Times New Roman" w:cs="Times New Roman"/>
        </w:rPr>
        <w:t xml:space="preserve">capture seasonal </w:t>
      </w:r>
      <w:r w:rsidR="002A30AE" w:rsidRPr="002B6F18">
        <w:rPr>
          <w:rFonts w:ascii="Times New Roman" w:eastAsia="STHupo" w:hAnsi="Times New Roman" w:cs="Times New Roman"/>
        </w:rPr>
        <w:t xml:space="preserve">variation in stream conditions.  </w:t>
      </w:r>
      <w:r w:rsidRPr="002B6F18">
        <w:rPr>
          <w:rFonts w:ascii="Times New Roman" w:eastAsia="STHupo" w:hAnsi="Times New Roman" w:cs="Times New Roman"/>
        </w:rPr>
        <w:t xml:space="preserve">The first sampling period was in the summer of 2017 from </w:t>
      </w:r>
      <w:r w:rsidR="00AC0477">
        <w:rPr>
          <w:rFonts w:ascii="Times New Roman" w:eastAsia="STHupo" w:hAnsi="Times New Roman" w:cs="Times New Roman"/>
        </w:rPr>
        <w:t xml:space="preserve">19 </w:t>
      </w:r>
      <w:r w:rsidRPr="002B6F18">
        <w:rPr>
          <w:rFonts w:ascii="Times New Roman" w:eastAsia="STHupo" w:hAnsi="Times New Roman" w:cs="Times New Roman"/>
        </w:rPr>
        <w:t xml:space="preserve">July to </w:t>
      </w:r>
      <w:r w:rsidR="00AC0477">
        <w:rPr>
          <w:rFonts w:ascii="Times New Roman" w:eastAsia="STHupo" w:hAnsi="Times New Roman" w:cs="Times New Roman"/>
        </w:rPr>
        <w:t xml:space="preserve">15 </w:t>
      </w:r>
      <w:r w:rsidRPr="002B6F18">
        <w:rPr>
          <w:rFonts w:ascii="Times New Roman" w:eastAsia="STHupo" w:hAnsi="Times New Roman" w:cs="Times New Roman"/>
        </w:rPr>
        <w:t xml:space="preserve">August, the second sampling period was in the fall of 2017 from </w:t>
      </w:r>
      <w:r w:rsidR="00AC0477">
        <w:rPr>
          <w:rFonts w:ascii="Times New Roman" w:eastAsia="STHupo" w:hAnsi="Times New Roman" w:cs="Times New Roman"/>
        </w:rPr>
        <w:t xml:space="preserve">5 </w:t>
      </w:r>
      <w:r w:rsidRPr="002B6F18">
        <w:rPr>
          <w:rFonts w:ascii="Times New Roman" w:eastAsia="STHupo" w:hAnsi="Times New Roman" w:cs="Times New Roman"/>
        </w:rPr>
        <w:t xml:space="preserve">November to </w:t>
      </w:r>
      <w:r w:rsidR="00AC0477">
        <w:rPr>
          <w:rFonts w:ascii="Times New Roman" w:eastAsia="STHupo" w:hAnsi="Times New Roman" w:cs="Times New Roman"/>
        </w:rPr>
        <w:t xml:space="preserve">16 </w:t>
      </w:r>
      <w:r w:rsidRPr="002B6F18">
        <w:rPr>
          <w:rFonts w:ascii="Times New Roman" w:eastAsia="STHupo" w:hAnsi="Times New Roman" w:cs="Times New Roman"/>
        </w:rPr>
        <w:t xml:space="preserve">November, and the final sampling was in the summer of 2018 from </w:t>
      </w:r>
      <w:r w:rsidR="00AC0477">
        <w:rPr>
          <w:rFonts w:ascii="Times New Roman" w:eastAsia="STHupo" w:hAnsi="Times New Roman" w:cs="Times New Roman"/>
        </w:rPr>
        <w:t xml:space="preserve">26 </w:t>
      </w:r>
      <w:r w:rsidRPr="002B6F18">
        <w:rPr>
          <w:rFonts w:ascii="Times New Roman" w:eastAsia="STHupo" w:hAnsi="Times New Roman" w:cs="Times New Roman"/>
        </w:rPr>
        <w:t>Jun</w:t>
      </w:r>
      <w:r w:rsidR="00AC0477">
        <w:rPr>
          <w:rFonts w:ascii="Times New Roman" w:eastAsia="STHupo" w:hAnsi="Times New Roman" w:cs="Times New Roman"/>
        </w:rPr>
        <w:t xml:space="preserve"> </w:t>
      </w:r>
      <w:r w:rsidRPr="002B6F18">
        <w:rPr>
          <w:rFonts w:ascii="Times New Roman" w:eastAsia="STHupo" w:hAnsi="Times New Roman" w:cs="Times New Roman"/>
        </w:rPr>
        <w:t xml:space="preserve">to </w:t>
      </w:r>
      <w:r w:rsidR="00AC0477">
        <w:rPr>
          <w:rFonts w:ascii="Times New Roman" w:eastAsia="STHupo" w:hAnsi="Times New Roman" w:cs="Times New Roman"/>
        </w:rPr>
        <w:t xml:space="preserve">15 </w:t>
      </w:r>
      <w:r w:rsidRPr="002B6F18">
        <w:rPr>
          <w:rFonts w:ascii="Times New Roman" w:eastAsia="STHupo" w:hAnsi="Times New Roman" w:cs="Times New Roman"/>
        </w:rPr>
        <w:t xml:space="preserve">July.  </w:t>
      </w:r>
    </w:p>
    <w:p w14:paraId="773AC6DE" w14:textId="77EC9679" w:rsidR="00AA10C1" w:rsidRDefault="00854009" w:rsidP="003D61DC">
      <w:pPr>
        <w:spacing w:line="480" w:lineRule="auto"/>
        <w:rPr>
          <w:rFonts w:ascii="Times New Roman" w:eastAsia="STHupo" w:hAnsi="Times New Roman" w:cs="Times New Roman"/>
        </w:rPr>
      </w:pPr>
      <w:r w:rsidRPr="002B6F18">
        <w:rPr>
          <w:rFonts w:ascii="Times New Roman" w:eastAsia="STHupo" w:hAnsi="Times New Roman" w:cs="Times New Roman"/>
        </w:rPr>
        <w:t xml:space="preserve">At each </w:t>
      </w:r>
      <w:del w:id="183" w:author="Clay Arango" w:date="2019-04-16T12:57:00Z">
        <w:r w:rsidRPr="002B6F18" w:rsidDel="0059722F">
          <w:rPr>
            <w:rFonts w:ascii="Times New Roman" w:eastAsia="STHupo" w:hAnsi="Times New Roman" w:cs="Times New Roman"/>
          </w:rPr>
          <w:delText xml:space="preserve">site </w:delText>
        </w:r>
        <w:r w:rsidR="007900BA" w:rsidRPr="002B6F18" w:rsidDel="0059722F">
          <w:rPr>
            <w:rFonts w:ascii="Times New Roman" w:eastAsia="STHupo" w:hAnsi="Times New Roman" w:cs="Times New Roman"/>
          </w:rPr>
          <w:delText>on these low order headwater streams</w:delText>
        </w:r>
      </w:del>
      <w:ins w:id="184" w:author="Clay Arango" w:date="2019-04-16T12:57:00Z">
        <w:r w:rsidR="0059722F">
          <w:rPr>
            <w:rFonts w:ascii="Times New Roman" w:eastAsia="STHupo" w:hAnsi="Times New Roman" w:cs="Times New Roman"/>
          </w:rPr>
          <w:t>study site</w:t>
        </w:r>
      </w:ins>
      <w:r w:rsidR="003030F2">
        <w:rPr>
          <w:rFonts w:ascii="Times New Roman" w:eastAsia="STHupo" w:hAnsi="Times New Roman" w:cs="Times New Roman"/>
        </w:rPr>
        <w:t>,</w:t>
      </w:r>
      <w:r w:rsidR="007900BA" w:rsidRPr="002B6F18">
        <w:rPr>
          <w:rFonts w:ascii="Times New Roman" w:eastAsia="STHupo" w:hAnsi="Times New Roman" w:cs="Times New Roman"/>
        </w:rPr>
        <w:t xml:space="preserve"> I</w:t>
      </w:r>
      <w:r w:rsidRPr="002B6F18">
        <w:rPr>
          <w:rFonts w:ascii="Times New Roman" w:eastAsia="STHupo" w:hAnsi="Times New Roman" w:cs="Times New Roman"/>
        </w:rPr>
        <w:t xml:space="preserve"> collected</w:t>
      </w:r>
      <w:r w:rsidR="00BC0F95" w:rsidRPr="002B6F18">
        <w:rPr>
          <w:rFonts w:ascii="Times New Roman" w:eastAsia="STHupo" w:hAnsi="Times New Roman" w:cs="Times New Roman"/>
        </w:rPr>
        <w:t xml:space="preserve"> site description data </w:t>
      </w:r>
      <w:ins w:id="185" w:author="Clay Arango" w:date="2019-04-16T12:58:00Z">
        <w:r w:rsidR="0059722F">
          <w:rPr>
            <w:rFonts w:ascii="Times New Roman" w:eastAsia="STHupo" w:hAnsi="Times New Roman" w:cs="Times New Roman"/>
          </w:rPr>
          <w:t xml:space="preserve">once. </w:t>
        </w:r>
      </w:ins>
      <w:ins w:id="186" w:author="Clay Arango" w:date="2019-04-16T12:59:00Z">
        <w:r w:rsidR="0059722F">
          <w:rPr>
            <w:rFonts w:ascii="Times New Roman" w:eastAsia="STHupo" w:hAnsi="Times New Roman" w:cs="Times New Roman"/>
          </w:rPr>
          <w:t xml:space="preserve"> These descriptors included </w:t>
        </w:r>
      </w:ins>
      <w:del w:id="187" w:author="Clay Arango" w:date="2019-04-16T12:59:00Z">
        <w:r w:rsidR="003030F2" w:rsidDel="0059722F">
          <w:rPr>
            <w:rFonts w:ascii="Times New Roman" w:eastAsia="STHupo" w:hAnsi="Times New Roman" w:cs="Times New Roman"/>
          </w:rPr>
          <w:delText xml:space="preserve">using </w:delText>
        </w:r>
      </w:del>
      <w:r w:rsidRPr="002B6F18">
        <w:rPr>
          <w:rFonts w:ascii="Times New Roman" w:eastAsia="STHupo" w:hAnsi="Times New Roman" w:cs="Times New Roman"/>
        </w:rPr>
        <w:t>GPS coordinates (</w:t>
      </w:r>
      <w:proofErr w:type="spellStart"/>
      <w:r w:rsidRPr="002B6F18">
        <w:rPr>
          <w:rFonts w:ascii="Times New Roman" w:eastAsia="STHupo" w:hAnsi="Times New Roman" w:cs="Times New Roman"/>
        </w:rPr>
        <w:t>MotionX</w:t>
      </w:r>
      <w:proofErr w:type="spellEnd"/>
      <w:r w:rsidRPr="002B6F18">
        <w:rPr>
          <w:rFonts w:ascii="Times New Roman" w:eastAsia="STHupo" w:hAnsi="Times New Roman" w:cs="Times New Roman"/>
        </w:rPr>
        <w:t xml:space="preserve">-GPS version 24.1, </w:t>
      </w:r>
      <w:proofErr w:type="spellStart"/>
      <w:r w:rsidRPr="002B6F18">
        <w:rPr>
          <w:rFonts w:ascii="Times New Roman" w:eastAsia="STHupo" w:hAnsi="Times New Roman" w:cs="Times New Roman"/>
        </w:rPr>
        <w:t>Fullpower</w:t>
      </w:r>
      <w:proofErr w:type="spellEnd"/>
      <w:r w:rsidRPr="002B6F18">
        <w:rPr>
          <w:rFonts w:ascii="Times New Roman" w:eastAsia="STHupo" w:hAnsi="Times New Roman" w:cs="Times New Roman"/>
        </w:rPr>
        <w:t xml:space="preserve"> Technologies on Apple iPhone 5)</w:t>
      </w:r>
      <w:ins w:id="188" w:author="Clay Arango" w:date="2019-04-16T12:59:00Z">
        <w:r w:rsidR="0059722F">
          <w:rPr>
            <w:rFonts w:ascii="Times New Roman" w:eastAsia="STHupo" w:hAnsi="Times New Roman" w:cs="Times New Roman"/>
          </w:rPr>
          <w:t>,</w:t>
        </w:r>
      </w:ins>
      <w:r w:rsidRPr="002B6F18">
        <w:rPr>
          <w:rFonts w:ascii="Times New Roman" w:eastAsia="STHupo" w:hAnsi="Times New Roman" w:cs="Times New Roman"/>
        </w:rPr>
        <w:t xml:space="preserve"> </w:t>
      </w:r>
      <w:del w:id="189" w:author="Clay Arango" w:date="2019-04-16T12:59:00Z">
        <w:r w:rsidR="00E67EAF" w:rsidRPr="002B6F18" w:rsidDel="0059722F">
          <w:rPr>
            <w:rFonts w:ascii="Times New Roman" w:eastAsia="STHupo" w:hAnsi="Times New Roman" w:cs="Times New Roman"/>
          </w:rPr>
          <w:delText xml:space="preserve">and </w:delText>
        </w:r>
      </w:del>
      <w:r w:rsidRPr="002B6F18">
        <w:rPr>
          <w:rFonts w:ascii="Times New Roman" w:eastAsia="STHupo" w:hAnsi="Times New Roman" w:cs="Times New Roman"/>
        </w:rPr>
        <w:t>elevation (Google Earth)</w:t>
      </w:r>
      <w:del w:id="190" w:author="Clay Arango" w:date="2019-04-16T13:00:00Z">
        <w:r w:rsidR="00E67EAF" w:rsidRPr="002B6F18" w:rsidDel="0059722F">
          <w:rPr>
            <w:rFonts w:ascii="Times New Roman" w:eastAsia="STHupo" w:hAnsi="Times New Roman" w:cs="Times New Roman"/>
          </w:rPr>
          <w:delText xml:space="preserve"> with sites ranging from 869 to 1071</w:delText>
        </w:r>
        <w:r w:rsidR="004A3CFC" w:rsidDel="0059722F">
          <w:rPr>
            <w:rFonts w:ascii="Times New Roman" w:eastAsia="STHupo" w:hAnsi="Times New Roman" w:cs="Times New Roman"/>
          </w:rPr>
          <w:delText xml:space="preserve"> </w:delText>
        </w:r>
        <w:r w:rsidR="00E67EAF" w:rsidRPr="002B6F18" w:rsidDel="0059722F">
          <w:rPr>
            <w:rFonts w:ascii="Times New Roman" w:eastAsia="STHupo" w:hAnsi="Times New Roman" w:cs="Times New Roman"/>
          </w:rPr>
          <w:delText>m</w:delText>
        </w:r>
      </w:del>
      <w:ins w:id="191" w:author="Clay Arango" w:date="2019-04-16T12:59:00Z">
        <w:r w:rsidR="0059722F">
          <w:rPr>
            <w:rFonts w:ascii="Times New Roman" w:eastAsia="STHupo" w:hAnsi="Times New Roman" w:cs="Times New Roman"/>
          </w:rPr>
          <w:t xml:space="preserve">, </w:t>
        </w:r>
      </w:ins>
      <w:del w:id="192" w:author="Clay Arango" w:date="2019-04-16T12:59:00Z">
        <w:r w:rsidR="00E67EAF" w:rsidRPr="002B6F18" w:rsidDel="0059722F">
          <w:rPr>
            <w:rFonts w:ascii="Times New Roman" w:eastAsia="STHupo" w:hAnsi="Times New Roman" w:cs="Times New Roman"/>
          </w:rPr>
          <w:delText>.</w:delText>
        </w:r>
        <w:r w:rsidRPr="002B6F18" w:rsidDel="0059722F">
          <w:rPr>
            <w:rFonts w:ascii="Times New Roman" w:eastAsia="STHupo" w:hAnsi="Times New Roman" w:cs="Times New Roman"/>
          </w:rPr>
          <w:delText xml:space="preserve"> </w:delText>
        </w:r>
        <w:r w:rsidR="00E67EAF" w:rsidRPr="002B6F18" w:rsidDel="0059722F">
          <w:rPr>
            <w:rFonts w:ascii="Times New Roman" w:eastAsia="STHupo" w:hAnsi="Times New Roman" w:cs="Times New Roman"/>
          </w:rPr>
          <w:delText xml:space="preserve"> </w:delText>
        </w:r>
        <w:r w:rsidR="003030F2" w:rsidDel="0059722F">
          <w:rPr>
            <w:rFonts w:ascii="Times New Roman" w:eastAsia="STHupo" w:hAnsi="Times New Roman" w:cs="Times New Roman"/>
          </w:rPr>
          <w:delText xml:space="preserve">I also measured </w:delText>
        </w:r>
      </w:del>
      <w:r w:rsidR="003030F2">
        <w:rPr>
          <w:rFonts w:ascii="Times New Roman" w:eastAsia="STHupo" w:hAnsi="Times New Roman" w:cs="Times New Roman"/>
        </w:rPr>
        <w:t>s</w:t>
      </w:r>
      <w:r w:rsidR="003030F2" w:rsidRPr="002B6F18">
        <w:rPr>
          <w:rFonts w:ascii="Times New Roman" w:eastAsia="STHupo" w:hAnsi="Times New Roman" w:cs="Times New Roman"/>
        </w:rPr>
        <w:t xml:space="preserve">tream </w:t>
      </w:r>
      <w:r w:rsidRPr="002B6F18">
        <w:rPr>
          <w:rFonts w:ascii="Times New Roman" w:eastAsia="STHupo" w:hAnsi="Times New Roman" w:cs="Times New Roman"/>
        </w:rPr>
        <w:t>aspect (</w:t>
      </w:r>
      <w:proofErr w:type="spellStart"/>
      <w:r w:rsidRPr="002B6F18">
        <w:rPr>
          <w:rFonts w:ascii="Times New Roman" w:eastAsia="STHupo" w:hAnsi="Times New Roman" w:cs="Times New Roman"/>
        </w:rPr>
        <w:t>Lensatic</w:t>
      </w:r>
      <w:proofErr w:type="spellEnd"/>
      <w:r w:rsidRPr="002B6F18">
        <w:rPr>
          <w:rFonts w:ascii="Times New Roman" w:eastAsia="STHupo" w:hAnsi="Times New Roman" w:cs="Times New Roman"/>
        </w:rPr>
        <w:t xml:space="preserve"> compass, Engineer)</w:t>
      </w:r>
      <w:r w:rsidR="003030F2">
        <w:rPr>
          <w:rFonts w:ascii="Times New Roman" w:eastAsia="STHupo" w:hAnsi="Times New Roman" w:cs="Times New Roman"/>
        </w:rPr>
        <w:t>,</w:t>
      </w:r>
      <w:r w:rsidR="007E070D" w:rsidRPr="002B6F18">
        <w:rPr>
          <w:rFonts w:ascii="Times New Roman" w:eastAsia="STHupo" w:hAnsi="Times New Roman" w:cs="Times New Roman"/>
        </w:rPr>
        <w:t xml:space="preserve"> </w:t>
      </w:r>
      <w:ins w:id="193" w:author="Clay Arango" w:date="2019-04-16T12:59:00Z">
        <w:r w:rsidR="0059722F">
          <w:rPr>
            <w:rFonts w:ascii="Times New Roman" w:eastAsia="STHupo" w:hAnsi="Times New Roman" w:cs="Times New Roman"/>
          </w:rPr>
          <w:t xml:space="preserve">and </w:t>
        </w:r>
      </w:ins>
      <w:r w:rsidR="000A0485">
        <w:rPr>
          <w:rFonts w:ascii="Times New Roman" w:eastAsia="STHupo" w:hAnsi="Times New Roman" w:cs="Times New Roman"/>
        </w:rPr>
        <w:t>s</w:t>
      </w:r>
      <w:r w:rsidRPr="002B6F18">
        <w:rPr>
          <w:rFonts w:ascii="Times New Roman" w:eastAsia="STHupo" w:hAnsi="Times New Roman" w:cs="Times New Roman"/>
        </w:rPr>
        <w:t>tream slope</w:t>
      </w:r>
      <w:del w:id="194" w:author="Clay Arango" w:date="2019-04-16T12:59:00Z">
        <w:r w:rsidR="00EA5460" w:rsidRPr="002B6F18" w:rsidDel="0059722F">
          <w:rPr>
            <w:rFonts w:ascii="Times New Roman" w:eastAsia="STHupo" w:hAnsi="Times New Roman" w:cs="Times New Roman"/>
          </w:rPr>
          <w:delText>s</w:delText>
        </w:r>
      </w:del>
      <w:r w:rsidRPr="002B6F18">
        <w:rPr>
          <w:rFonts w:ascii="Times New Roman" w:eastAsia="STHupo" w:hAnsi="Times New Roman" w:cs="Times New Roman"/>
        </w:rPr>
        <w:t xml:space="preserve"> (</w:t>
      </w:r>
      <w:proofErr w:type="spellStart"/>
      <w:r w:rsidRPr="002B6F18">
        <w:rPr>
          <w:rFonts w:ascii="Times New Roman" w:eastAsia="STHupo" w:hAnsi="Times New Roman" w:cs="Times New Roman"/>
        </w:rPr>
        <w:t>Suunto</w:t>
      </w:r>
      <w:proofErr w:type="spellEnd"/>
      <w:r w:rsidRPr="002B6F18">
        <w:rPr>
          <w:rFonts w:ascii="Times New Roman" w:eastAsia="STHupo" w:hAnsi="Times New Roman" w:cs="Times New Roman"/>
        </w:rPr>
        <w:t xml:space="preserve"> PM-5 Clinometer)</w:t>
      </w:r>
      <w:ins w:id="195" w:author="Clay Arango" w:date="2019-04-16T12:59:00Z">
        <w:r w:rsidR="0059722F">
          <w:rPr>
            <w:rFonts w:ascii="Times New Roman" w:eastAsia="STHupo" w:hAnsi="Times New Roman" w:cs="Times New Roman"/>
          </w:rPr>
          <w:t xml:space="preserve"> (Table 1)</w:t>
        </w:r>
      </w:ins>
      <w:del w:id="196" w:author="Clay Arango" w:date="2019-04-16T13:00:00Z">
        <w:r w:rsidR="00EA5460" w:rsidRPr="002B6F18" w:rsidDel="0059722F">
          <w:rPr>
            <w:rFonts w:ascii="Times New Roman" w:eastAsia="STHupo" w:hAnsi="Times New Roman" w:cs="Times New Roman"/>
          </w:rPr>
          <w:delText xml:space="preserve"> were from 2 to 10% and</w:delText>
        </w:r>
        <w:r w:rsidRPr="002B6F18" w:rsidDel="0059722F">
          <w:rPr>
            <w:rFonts w:ascii="Times New Roman" w:eastAsia="STHupo" w:hAnsi="Times New Roman" w:cs="Times New Roman"/>
          </w:rPr>
          <w:delText xml:space="preserve"> bank full width</w:delText>
        </w:r>
        <w:r w:rsidR="00EA5460" w:rsidRPr="002B6F18" w:rsidDel="0059722F">
          <w:rPr>
            <w:rFonts w:ascii="Times New Roman" w:eastAsia="STHupo" w:hAnsi="Times New Roman" w:cs="Times New Roman"/>
          </w:rPr>
          <w:delText xml:space="preserve">s ranged from </w:delText>
        </w:r>
        <w:r w:rsidR="00985B07" w:rsidRPr="002B6F18" w:rsidDel="0059722F">
          <w:rPr>
            <w:rFonts w:ascii="Times New Roman" w:eastAsia="STHupo" w:hAnsi="Times New Roman" w:cs="Times New Roman"/>
          </w:rPr>
          <w:delText>3.3 to 12.7</w:delText>
        </w:r>
        <w:r w:rsidR="00AA10C1" w:rsidDel="0059722F">
          <w:rPr>
            <w:rFonts w:ascii="Times New Roman" w:eastAsia="STHupo" w:hAnsi="Times New Roman" w:cs="Times New Roman"/>
          </w:rPr>
          <w:delText xml:space="preserve"> </w:delText>
        </w:r>
        <w:r w:rsidR="00EA5460" w:rsidRPr="002B6F18" w:rsidDel="0059722F">
          <w:rPr>
            <w:rFonts w:ascii="Times New Roman" w:eastAsia="STHupo" w:hAnsi="Times New Roman" w:cs="Times New Roman"/>
          </w:rPr>
          <w:delText>m</w:delText>
        </w:r>
      </w:del>
      <w:r w:rsidR="00EA5460" w:rsidRPr="002B6F18">
        <w:rPr>
          <w:rFonts w:ascii="Times New Roman" w:eastAsia="STHupo" w:hAnsi="Times New Roman" w:cs="Times New Roman"/>
        </w:rPr>
        <w:t xml:space="preserve">.  </w:t>
      </w:r>
      <w:r w:rsidRPr="002B6F18">
        <w:rPr>
          <w:rFonts w:ascii="Times New Roman" w:eastAsia="STHupo" w:hAnsi="Times New Roman" w:cs="Times New Roman"/>
        </w:rPr>
        <w:t xml:space="preserve">I </w:t>
      </w:r>
      <w:ins w:id="197" w:author="Clay Arango" w:date="2019-04-16T13:00:00Z">
        <w:r w:rsidR="0059722F">
          <w:rPr>
            <w:rFonts w:ascii="Times New Roman" w:eastAsia="STHupo" w:hAnsi="Times New Roman" w:cs="Times New Roman"/>
          </w:rPr>
          <w:t xml:space="preserve">also </w:t>
        </w:r>
      </w:ins>
      <w:r w:rsidRPr="002B6F18">
        <w:rPr>
          <w:rFonts w:ascii="Times New Roman" w:eastAsia="STHupo" w:hAnsi="Times New Roman" w:cs="Times New Roman"/>
        </w:rPr>
        <w:t xml:space="preserve">conducted </w:t>
      </w:r>
      <w:ins w:id="198" w:author="Clay Arango" w:date="2019-04-16T13:00:00Z">
        <w:r w:rsidR="0059722F">
          <w:rPr>
            <w:rFonts w:ascii="Times New Roman" w:eastAsia="STHupo" w:hAnsi="Times New Roman" w:cs="Times New Roman"/>
          </w:rPr>
          <w:t xml:space="preserve">one </w:t>
        </w:r>
      </w:ins>
      <w:del w:id="199" w:author="Clay Arango" w:date="2019-04-16T13:00:00Z">
        <w:r w:rsidRPr="002B6F18" w:rsidDel="0059722F">
          <w:rPr>
            <w:rFonts w:ascii="Times New Roman" w:eastAsia="STHupo" w:hAnsi="Times New Roman" w:cs="Times New Roman"/>
          </w:rPr>
          <w:delText xml:space="preserve">a </w:delText>
        </w:r>
      </w:del>
      <w:r w:rsidRPr="002B6F18">
        <w:rPr>
          <w:rFonts w:ascii="Times New Roman" w:eastAsia="STHupo" w:hAnsi="Times New Roman" w:cs="Times New Roman"/>
        </w:rPr>
        <w:t xml:space="preserve">Wolman Pebble </w:t>
      </w:r>
      <w:r w:rsidRPr="002B6F18">
        <w:rPr>
          <w:rFonts w:ascii="Times New Roman" w:eastAsia="STHupo" w:hAnsi="Times New Roman" w:cs="Times New Roman"/>
        </w:rPr>
        <w:lastRenderedPageBreak/>
        <w:t>Count</w:t>
      </w:r>
      <w:r w:rsidR="00C2612B">
        <w:rPr>
          <w:rFonts w:ascii="Times New Roman" w:eastAsia="STHupo" w:hAnsi="Times New Roman" w:cs="Times New Roman"/>
        </w:rPr>
        <w:t xml:space="preserve"> </w:t>
      </w:r>
      <w:r w:rsidR="00C2612B">
        <w:rPr>
          <w:rFonts w:ascii="Times New Roman" w:eastAsia="STHupo" w:hAnsi="Times New Roman" w:cs="Times New Roman"/>
        </w:rPr>
        <w:fldChar w:fldCharType="begin"/>
      </w:r>
      <w:r w:rsidR="00C2612B">
        <w:rPr>
          <w:rFonts w:ascii="Times New Roman" w:eastAsia="STHupo" w:hAnsi="Times New Roman" w:cs="Times New Roman"/>
        </w:rPr>
        <w:instrText xml:space="preserve"> ADDIN ZOTERO_ITEM CSL_CITATION {"citationID":"2H0Z46xB","properties":{"formattedCitation":"(Wolman 1954)","plainCitation":"(Wolman 1954)","noteIndex":0},"citationItems":[{"id":159,"uris":["http://zotero.org/users/local/WH62bQVK/items/KX3M9FA9"],"uri":["http://zotero.org/users/local/WH62bQVK/items/KX3M9FA9"],"itemData":{"id":159,"type":"article-journal","title":"A method of sampling coarse river-bed material","container-title":"Transactions, American Geophysical Union","page":"951","volume":"35","issue":"6","source":"Crossref","DOI":"10.1029/TR035i006p00951","ISSN":"0002-8606","language":"en","author":[{"family":"Wolman","given":"M. Gordon"}],"issued":{"date-parts":[["1954"]]}}}],"schema":"https://github.com/citation-style-language/schema/raw/master/csl-citation.json"} </w:instrText>
      </w:r>
      <w:r w:rsidR="00C2612B">
        <w:rPr>
          <w:rFonts w:ascii="Times New Roman" w:eastAsia="STHupo" w:hAnsi="Times New Roman" w:cs="Times New Roman"/>
        </w:rPr>
        <w:fldChar w:fldCharType="separate"/>
      </w:r>
      <w:r w:rsidR="00C2612B" w:rsidRPr="00C70BDB">
        <w:rPr>
          <w:rFonts w:ascii="Times New Roman" w:hAnsi="Times New Roman" w:cs="Times New Roman"/>
        </w:rPr>
        <w:t>(Wolman 1954)</w:t>
      </w:r>
      <w:r w:rsidR="00C2612B">
        <w:rPr>
          <w:rFonts w:ascii="Times New Roman" w:eastAsia="STHupo" w:hAnsi="Times New Roman" w:cs="Times New Roman"/>
        </w:rPr>
        <w:fldChar w:fldCharType="end"/>
      </w:r>
      <w:r w:rsidR="00C2612B">
        <w:rPr>
          <w:rFonts w:ascii="Times New Roman" w:eastAsia="STHupo" w:hAnsi="Times New Roman" w:cs="Times New Roman"/>
        </w:rPr>
        <w:t xml:space="preserve"> </w:t>
      </w:r>
      <w:r w:rsidRPr="002B6F18">
        <w:rPr>
          <w:rFonts w:ascii="Times New Roman" w:eastAsia="STHupo" w:hAnsi="Times New Roman" w:cs="Times New Roman"/>
        </w:rPr>
        <w:t xml:space="preserve">with 50 pebbles </w:t>
      </w:r>
      <w:del w:id="200" w:author="Clay Arango" w:date="2019-04-16T13:00:00Z">
        <w:r w:rsidR="00EA5460" w:rsidRPr="002B6F18" w:rsidDel="0059722F">
          <w:rPr>
            <w:rFonts w:ascii="Times New Roman" w:eastAsia="STHupo" w:hAnsi="Times New Roman" w:cs="Times New Roman"/>
          </w:rPr>
          <w:delText>measured</w:delText>
        </w:r>
        <w:r w:rsidRPr="002B6F18" w:rsidDel="0059722F">
          <w:rPr>
            <w:rFonts w:ascii="Times New Roman" w:eastAsia="STHupo" w:hAnsi="Times New Roman" w:cs="Times New Roman"/>
          </w:rPr>
          <w:delText xml:space="preserve"> </w:delText>
        </w:r>
      </w:del>
      <w:r w:rsidRPr="002B6F18">
        <w:rPr>
          <w:rFonts w:ascii="Times New Roman" w:eastAsia="STHupo" w:hAnsi="Times New Roman" w:cs="Times New Roman"/>
        </w:rPr>
        <w:t xml:space="preserve">per </w:t>
      </w:r>
      <w:commentRangeStart w:id="201"/>
      <w:r w:rsidRPr="002B6F18">
        <w:rPr>
          <w:rFonts w:ascii="Times New Roman" w:eastAsia="STHupo" w:hAnsi="Times New Roman" w:cs="Times New Roman"/>
        </w:rPr>
        <w:t>stream</w:t>
      </w:r>
      <w:r w:rsidR="00985B07" w:rsidRPr="002B6F18">
        <w:rPr>
          <w:rFonts w:ascii="Times New Roman" w:eastAsia="STHupo" w:hAnsi="Times New Roman" w:cs="Times New Roman"/>
        </w:rPr>
        <w:t xml:space="preserve"> </w:t>
      </w:r>
      <w:commentRangeEnd w:id="201"/>
      <w:r w:rsidR="0059722F">
        <w:rPr>
          <w:rStyle w:val="CommentReference"/>
        </w:rPr>
        <w:commentReference w:id="201"/>
      </w:r>
      <w:del w:id="202" w:author="Clay Arango" w:date="2019-04-16T13:00:00Z">
        <w:r w:rsidR="00985B07" w:rsidRPr="002B6F18" w:rsidDel="0059722F">
          <w:rPr>
            <w:rFonts w:ascii="Times New Roman" w:eastAsia="STHupo" w:hAnsi="Times New Roman" w:cs="Times New Roman"/>
          </w:rPr>
          <w:delText>where</w:delText>
        </w:r>
        <w:r w:rsidR="00EA5460" w:rsidRPr="002B6F18" w:rsidDel="0059722F">
          <w:rPr>
            <w:rFonts w:ascii="Times New Roman" w:eastAsia="STHupo" w:hAnsi="Times New Roman" w:cs="Times New Roman"/>
          </w:rPr>
          <w:delText xml:space="preserve"> median p</w:delText>
        </w:r>
        <w:r w:rsidR="00985B07" w:rsidRPr="002B6F18" w:rsidDel="0059722F">
          <w:rPr>
            <w:rFonts w:ascii="Times New Roman" w:eastAsia="STHupo" w:hAnsi="Times New Roman" w:cs="Times New Roman"/>
          </w:rPr>
          <w:delText>ebble widths ranged</w:delText>
        </w:r>
        <w:r w:rsidR="007900BA" w:rsidRPr="002B6F18" w:rsidDel="0059722F">
          <w:rPr>
            <w:rFonts w:ascii="Times New Roman" w:eastAsia="STHupo" w:hAnsi="Times New Roman" w:cs="Times New Roman"/>
          </w:rPr>
          <w:delText xml:space="preserve"> from 35.5</w:delText>
        </w:r>
        <w:r w:rsidR="00EA5460" w:rsidRPr="002B6F18" w:rsidDel="0059722F">
          <w:rPr>
            <w:rFonts w:ascii="Times New Roman" w:eastAsia="STHupo" w:hAnsi="Times New Roman" w:cs="Times New Roman"/>
          </w:rPr>
          <w:delText xml:space="preserve"> to 92mm</w:delText>
        </w:r>
        <w:r w:rsidR="00751E96" w:rsidDel="0059722F">
          <w:rPr>
            <w:rFonts w:ascii="Times New Roman" w:eastAsia="STHupo" w:hAnsi="Times New Roman" w:cs="Times New Roman"/>
          </w:rPr>
          <w:delText xml:space="preserve"> </w:delText>
        </w:r>
      </w:del>
      <w:r w:rsidR="00751E96">
        <w:rPr>
          <w:rFonts w:ascii="Times New Roman" w:eastAsia="STHupo" w:hAnsi="Times New Roman" w:cs="Times New Roman"/>
        </w:rPr>
        <w:t>(</w:t>
      </w:r>
      <w:r w:rsidR="00751E96">
        <w:rPr>
          <w:rFonts w:ascii="Times New Roman" w:eastAsia="STHupo" w:hAnsi="Times New Roman" w:cs="Times New Roman"/>
        </w:rPr>
        <w:fldChar w:fldCharType="begin"/>
      </w:r>
      <w:r w:rsidR="00751E96">
        <w:rPr>
          <w:rFonts w:ascii="Times New Roman" w:eastAsia="STHupo" w:hAnsi="Times New Roman" w:cs="Times New Roman"/>
        </w:rPr>
        <w:instrText xml:space="preserve"> REF _Ref5791022 \h </w:instrText>
      </w:r>
      <w:r w:rsidR="00751E96">
        <w:rPr>
          <w:rFonts w:ascii="Times New Roman" w:eastAsia="STHupo" w:hAnsi="Times New Roman" w:cs="Times New Roman"/>
        </w:rPr>
      </w:r>
      <w:r w:rsidR="00751E96">
        <w:rPr>
          <w:rFonts w:ascii="Times New Roman" w:eastAsia="STHupo" w:hAnsi="Times New Roman" w:cs="Times New Roman"/>
        </w:rPr>
        <w:fldChar w:fldCharType="separate"/>
      </w:r>
      <w:r w:rsidR="00751E96">
        <w:t xml:space="preserve">Table </w:t>
      </w:r>
      <w:r w:rsidR="00751E96">
        <w:rPr>
          <w:noProof/>
        </w:rPr>
        <w:t>1</w:t>
      </w:r>
      <w:r w:rsidR="00751E96">
        <w:rPr>
          <w:rFonts w:ascii="Times New Roman" w:eastAsia="STHupo" w:hAnsi="Times New Roman" w:cs="Times New Roman"/>
        </w:rPr>
        <w:fldChar w:fldCharType="end"/>
      </w:r>
      <w:r w:rsidR="00751E96">
        <w:rPr>
          <w:rFonts w:ascii="Times New Roman" w:eastAsia="STHupo" w:hAnsi="Times New Roman" w:cs="Times New Roman"/>
        </w:rPr>
        <w:t>)</w:t>
      </w:r>
      <w:r w:rsidR="00985B07" w:rsidRPr="002B6F18">
        <w:rPr>
          <w:rFonts w:ascii="Times New Roman" w:eastAsia="STHupo" w:hAnsi="Times New Roman" w:cs="Times New Roman"/>
        </w:rPr>
        <w:t>.</w:t>
      </w:r>
    </w:p>
    <w:p w14:paraId="4D8ECB17" w14:textId="1AEC8198" w:rsidR="00751E96" w:rsidRPr="003D61DC" w:rsidRDefault="00751E96" w:rsidP="003D61DC">
      <w:pPr>
        <w:pStyle w:val="Caption"/>
        <w:keepNext/>
        <w:rPr>
          <w:rFonts w:ascii="Times New Roman" w:hAnsi="Times New Roman" w:cs="Times New Roman"/>
          <w:b w:val="0"/>
          <w:color w:val="auto"/>
          <w:sz w:val="24"/>
          <w:szCs w:val="24"/>
        </w:rPr>
      </w:pPr>
      <w:bookmarkStart w:id="203" w:name="_Ref5791022"/>
      <w:r w:rsidRPr="003D61DC">
        <w:rPr>
          <w:rFonts w:ascii="Times New Roman" w:hAnsi="Times New Roman" w:cs="Times New Roman"/>
          <w:color w:val="auto"/>
          <w:sz w:val="24"/>
          <w:szCs w:val="24"/>
        </w:rPr>
        <w:t xml:space="preserve">Table </w:t>
      </w:r>
      <w:r w:rsidRPr="003D61DC">
        <w:rPr>
          <w:rFonts w:ascii="Times New Roman" w:hAnsi="Times New Roman" w:cs="Times New Roman"/>
          <w:color w:val="auto"/>
          <w:sz w:val="24"/>
          <w:szCs w:val="24"/>
        </w:rPr>
        <w:fldChar w:fldCharType="begin"/>
      </w:r>
      <w:r w:rsidRPr="003D61DC">
        <w:rPr>
          <w:rFonts w:ascii="Times New Roman" w:hAnsi="Times New Roman" w:cs="Times New Roman"/>
          <w:color w:val="auto"/>
          <w:sz w:val="24"/>
          <w:szCs w:val="24"/>
        </w:rPr>
        <w:instrText xml:space="preserve"> SEQ Table \* ARABIC </w:instrText>
      </w:r>
      <w:r w:rsidRPr="003D61DC">
        <w:rPr>
          <w:rFonts w:ascii="Times New Roman" w:hAnsi="Times New Roman" w:cs="Times New Roman"/>
          <w:color w:val="auto"/>
          <w:sz w:val="24"/>
          <w:szCs w:val="24"/>
        </w:rPr>
        <w:fldChar w:fldCharType="separate"/>
      </w:r>
      <w:r w:rsidRPr="003D61DC">
        <w:rPr>
          <w:rFonts w:ascii="Times New Roman" w:hAnsi="Times New Roman" w:cs="Times New Roman"/>
          <w:noProof/>
          <w:color w:val="auto"/>
          <w:sz w:val="24"/>
          <w:szCs w:val="24"/>
        </w:rPr>
        <w:t>1</w:t>
      </w:r>
      <w:r w:rsidRPr="003D61DC">
        <w:rPr>
          <w:rFonts w:ascii="Times New Roman" w:hAnsi="Times New Roman" w:cs="Times New Roman"/>
          <w:color w:val="auto"/>
          <w:sz w:val="24"/>
          <w:szCs w:val="24"/>
        </w:rPr>
        <w:fldChar w:fldCharType="end"/>
      </w:r>
      <w:bookmarkEnd w:id="203"/>
      <w:r w:rsidRPr="003D61DC">
        <w:rPr>
          <w:rFonts w:ascii="Times New Roman" w:hAnsi="Times New Roman" w:cs="Times New Roman"/>
          <w:color w:val="auto"/>
          <w:sz w:val="24"/>
          <w:szCs w:val="24"/>
        </w:rPr>
        <w:t>.</w:t>
      </w:r>
      <w:r w:rsidRPr="003D61DC">
        <w:rPr>
          <w:rFonts w:ascii="Times New Roman" w:hAnsi="Times New Roman" w:cs="Times New Roman"/>
          <w:b w:val="0"/>
          <w:color w:val="auto"/>
          <w:sz w:val="24"/>
          <w:szCs w:val="24"/>
        </w:rPr>
        <w:t xml:space="preserve"> Site </w:t>
      </w:r>
      <w:del w:id="204" w:author="Clay Arango" w:date="2019-04-16T13:00:00Z">
        <w:r w:rsidRPr="003D61DC" w:rsidDel="0059722F">
          <w:rPr>
            <w:rFonts w:ascii="Times New Roman" w:hAnsi="Times New Roman" w:cs="Times New Roman"/>
            <w:b w:val="0"/>
            <w:color w:val="auto"/>
            <w:sz w:val="24"/>
            <w:szCs w:val="24"/>
          </w:rPr>
          <w:delText>specific variables</w:delText>
        </w:r>
      </w:del>
      <w:ins w:id="205" w:author="Clay Arango" w:date="2019-04-16T13:00:00Z">
        <w:r w:rsidR="0059722F">
          <w:rPr>
            <w:rFonts w:ascii="Times New Roman" w:hAnsi="Times New Roman" w:cs="Times New Roman"/>
            <w:b w:val="0"/>
            <w:color w:val="auto"/>
            <w:sz w:val="24"/>
            <w:szCs w:val="24"/>
          </w:rPr>
          <w:t>characteristics</w:t>
        </w:r>
      </w:ins>
      <w:r w:rsidRPr="003D61DC">
        <w:rPr>
          <w:rFonts w:ascii="Times New Roman" w:hAnsi="Times New Roman" w:cs="Times New Roman"/>
          <w:b w:val="0"/>
          <w:color w:val="auto"/>
          <w:sz w:val="24"/>
          <w:szCs w:val="24"/>
        </w:rPr>
        <w:t>.</w:t>
      </w:r>
    </w:p>
    <w:tbl>
      <w:tblPr>
        <w:tblW w:w="8714" w:type="dxa"/>
        <w:jc w:val="center"/>
        <w:tblLook w:val="04A0" w:firstRow="1" w:lastRow="0" w:firstColumn="1" w:lastColumn="0" w:noHBand="0" w:noVBand="1"/>
      </w:tblPr>
      <w:tblGrid>
        <w:gridCol w:w="1343"/>
        <w:gridCol w:w="1097"/>
        <w:gridCol w:w="1329"/>
        <w:gridCol w:w="1226"/>
        <w:gridCol w:w="864"/>
        <w:gridCol w:w="1259"/>
        <w:gridCol w:w="1738"/>
      </w:tblGrid>
      <w:tr w:rsidR="00193647" w:rsidRPr="003D61DC" w14:paraId="3A91629E" w14:textId="77777777" w:rsidTr="003D61DC">
        <w:trPr>
          <w:trHeight w:val="300"/>
          <w:jc w:val="center"/>
        </w:trPr>
        <w:tc>
          <w:tcPr>
            <w:tcW w:w="1376" w:type="dxa"/>
            <w:tcBorders>
              <w:top w:val="nil"/>
              <w:left w:val="nil"/>
              <w:bottom w:val="nil"/>
              <w:right w:val="nil"/>
            </w:tcBorders>
            <w:shd w:val="clear" w:color="auto" w:fill="auto"/>
            <w:noWrap/>
            <w:vAlign w:val="bottom"/>
            <w:hideMark/>
          </w:tcPr>
          <w:p w14:paraId="27479DCE"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Catchment</w:t>
            </w:r>
          </w:p>
        </w:tc>
        <w:tc>
          <w:tcPr>
            <w:tcW w:w="1123" w:type="dxa"/>
            <w:tcBorders>
              <w:top w:val="nil"/>
              <w:left w:val="nil"/>
              <w:bottom w:val="nil"/>
              <w:right w:val="nil"/>
            </w:tcBorders>
            <w:shd w:val="clear" w:color="auto" w:fill="auto"/>
            <w:noWrap/>
            <w:vAlign w:val="bottom"/>
            <w:hideMark/>
          </w:tcPr>
          <w:p w14:paraId="017DAB20"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Stream</w:t>
            </w:r>
          </w:p>
        </w:tc>
        <w:tc>
          <w:tcPr>
            <w:tcW w:w="1003" w:type="dxa"/>
            <w:tcBorders>
              <w:top w:val="nil"/>
              <w:left w:val="nil"/>
              <w:bottom w:val="nil"/>
              <w:right w:val="nil"/>
            </w:tcBorders>
            <w:shd w:val="clear" w:color="auto" w:fill="auto"/>
            <w:noWrap/>
            <w:vAlign w:val="bottom"/>
            <w:hideMark/>
          </w:tcPr>
          <w:p w14:paraId="4D1AA272" w14:textId="77777777" w:rsidR="00193647" w:rsidRPr="003D61DC" w:rsidRDefault="00193647" w:rsidP="003D61DC">
            <w:pPr>
              <w:jc w:val="center"/>
              <w:rPr>
                <w:rFonts w:ascii="Times New Roman" w:eastAsia="Times New Roman" w:hAnsi="Times New Roman" w:cs="Times New Roman"/>
                <w:color w:val="000000"/>
              </w:rPr>
            </w:pPr>
            <w:commentRangeStart w:id="206"/>
            <w:r w:rsidRPr="003D61DC">
              <w:rPr>
                <w:rFonts w:ascii="Times New Roman" w:eastAsia="Times New Roman" w:hAnsi="Times New Roman" w:cs="Times New Roman"/>
                <w:color w:val="000000"/>
              </w:rPr>
              <w:t>Aspect</w:t>
            </w:r>
            <w:commentRangeEnd w:id="206"/>
            <w:r w:rsidR="0059722F">
              <w:rPr>
                <w:rStyle w:val="CommentReference"/>
              </w:rPr>
              <w:commentReference w:id="206"/>
            </w:r>
          </w:p>
        </w:tc>
        <w:tc>
          <w:tcPr>
            <w:tcW w:w="1256" w:type="dxa"/>
            <w:tcBorders>
              <w:top w:val="nil"/>
              <w:left w:val="nil"/>
              <w:bottom w:val="nil"/>
              <w:right w:val="nil"/>
            </w:tcBorders>
            <w:shd w:val="clear" w:color="auto" w:fill="auto"/>
            <w:noWrap/>
            <w:vAlign w:val="bottom"/>
            <w:hideMark/>
          </w:tcPr>
          <w:p w14:paraId="11D6D59F"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Elevation</w:t>
            </w:r>
          </w:p>
        </w:tc>
        <w:tc>
          <w:tcPr>
            <w:tcW w:w="883" w:type="dxa"/>
            <w:tcBorders>
              <w:top w:val="nil"/>
              <w:left w:val="nil"/>
              <w:bottom w:val="nil"/>
              <w:right w:val="nil"/>
            </w:tcBorders>
            <w:shd w:val="clear" w:color="auto" w:fill="auto"/>
            <w:noWrap/>
            <w:vAlign w:val="bottom"/>
            <w:hideMark/>
          </w:tcPr>
          <w:p w14:paraId="79CDEA68"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Slope</w:t>
            </w:r>
          </w:p>
        </w:tc>
        <w:tc>
          <w:tcPr>
            <w:tcW w:w="1290" w:type="dxa"/>
            <w:tcBorders>
              <w:top w:val="nil"/>
              <w:left w:val="nil"/>
              <w:bottom w:val="nil"/>
              <w:right w:val="nil"/>
            </w:tcBorders>
            <w:shd w:val="clear" w:color="auto" w:fill="auto"/>
            <w:noWrap/>
            <w:vAlign w:val="bottom"/>
            <w:hideMark/>
          </w:tcPr>
          <w:p w14:paraId="6BA69A14"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Bank Full</w:t>
            </w:r>
          </w:p>
        </w:tc>
        <w:tc>
          <w:tcPr>
            <w:tcW w:w="1783" w:type="dxa"/>
            <w:tcBorders>
              <w:top w:val="nil"/>
              <w:left w:val="nil"/>
              <w:bottom w:val="nil"/>
              <w:right w:val="nil"/>
            </w:tcBorders>
            <w:shd w:val="clear" w:color="auto" w:fill="auto"/>
            <w:noWrap/>
            <w:vAlign w:val="bottom"/>
            <w:hideMark/>
          </w:tcPr>
          <w:p w14:paraId="7171ECAB"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Pebble Median</w:t>
            </w:r>
          </w:p>
        </w:tc>
      </w:tr>
      <w:tr w:rsidR="00193647" w:rsidRPr="003D61DC" w14:paraId="698E7660" w14:textId="77777777" w:rsidTr="003D61DC">
        <w:trPr>
          <w:trHeight w:val="300"/>
          <w:jc w:val="center"/>
        </w:trPr>
        <w:tc>
          <w:tcPr>
            <w:tcW w:w="1376" w:type="dxa"/>
            <w:tcBorders>
              <w:top w:val="nil"/>
              <w:left w:val="nil"/>
              <w:bottom w:val="single" w:sz="4" w:space="0" w:color="auto"/>
              <w:right w:val="nil"/>
            </w:tcBorders>
            <w:shd w:val="clear" w:color="auto" w:fill="auto"/>
            <w:noWrap/>
            <w:vAlign w:val="bottom"/>
            <w:hideMark/>
          </w:tcPr>
          <w:p w14:paraId="76812308" w14:textId="77777777" w:rsidR="00193647" w:rsidRPr="003D61DC" w:rsidRDefault="00193647" w:rsidP="003D61DC">
            <w:pPr>
              <w:jc w:val="center"/>
              <w:rPr>
                <w:rFonts w:ascii="Times New Roman" w:eastAsia="Times New Roman" w:hAnsi="Times New Roman" w:cs="Times New Roman"/>
                <w:color w:val="000000"/>
              </w:rPr>
            </w:pPr>
          </w:p>
        </w:tc>
        <w:tc>
          <w:tcPr>
            <w:tcW w:w="1123" w:type="dxa"/>
            <w:tcBorders>
              <w:top w:val="nil"/>
              <w:left w:val="nil"/>
              <w:bottom w:val="single" w:sz="4" w:space="0" w:color="auto"/>
              <w:right w:val="nil"/>
            </w:tcBorders>
            <w:shd w:val="clear" w:color="auto" w:fill="auto"/>
            <w:noWrap/>
            <w:vAlign w:val="bottom"/>
            <w:hideMark/>
          </w:tcPr>
          <w:p w14:paraId="5329EFBA" w14:textId="77777777" w:rsidR="00193647" w:rsidRPr="003D61DC" w:rsidRDefault="00193647" w:rsidP="003D61DC">
            <w:pPr>
              <w:jc w:val="center"/>
              <w:rPr>
                <w:rFonts w:ascii="Times New Roman" w:eastAsia="Times New Roman" w:hAnsi="Times New Roman" w:cs="Times New Roman"/>
              </w:rPr>
            </w:pPr>
          </w:p>
        </w:tc>
        <w:tc>
          <w:tcPr>
            <w:tcW w:w="1003" w:type="dxa"/>
            <w:tcBorders>
              <w:top w:val="nil"/>
              <w:left w:val="nil"/>
              <w:bottom w:val="single" w:sz="4" w:space="0" w:color="auto"/>
              <w:right w:val="nil"/>
            </w:tcBorders>
            <w:shd w:val="clear" w:color="auto" w:fill="auto"/>
            <w:noWrap/>
            <w:vAlign w:val="bottom"/>
            <w:hideMark/>
          </w:tcPr>
          <w:p w14:paraId="0ADE9C4C" w14:textId="77777777" w:rsidR="00193647" w:rsidRPr="003D61DC" w:rsidRDefault="00193647" w:rsidP="003D61DC">
            <w:pPr>
              <w:jc w:val="center"/>
              <w:rPr>
                <w:rFonts w:ascii="Times New Roman" w:eastAsia="Times New Roman" w:hAnsi="Times New Roman" w:cs="Times New Roman"/>
              </w:rPr>
            </w:pPr>
          </w:p>
        </w:tc>
        <w:tc>
          <w:tcPr>
            <w:tcW w:w="1256" w:type="dxa"/>
            <w:tcBorders>
              <w:top w:val="nil"/>
              <w:left w:val="nil"/>
              <w:bottom w:val="single" w:sz="4" w:space="0" w:color="auto"/>
              <w:right w:val="nil"/>
            </w:tcBorders>
            <w:shd w:val="clear" w:color="auto" w:fill="auto"/>
            <w:noWrap/>
            <w:vAlign w:val="bottom"/>
            <w:hideMark/>
          </w:tcPr>
          <w:p w14:paraId="191ECE67"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(m)</w:t>
            </w:r>
          </w:p>
        </w:tc>
        <w:tc>
          <w:tcPr>
            <w:tcW w:w="883" w:type="dxa"/>
            <w:tcBorders>
              <w:top w:val="nil"/>
              <w:left w:val="nil"/>
              <w:bottom w:val="single" w:sz="4" w:space="0" w:color="auto"/>
              <w:right w:val="nil"/>
            </w:tcBorders>
            <w:shd w:val="clear" w:color="auto" w:fill="auto"/>
            <w:noWrap/>
            <w:vAlign w:val="bottom"/>
            <w:hideMark/>
          </w:tcPr>
          <w:p w14:paraId="4DE10123"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w:t>
            </w:r>
          </w:p>
        </w:tc>
        <w:tc>
          <w:tcPr>
            <w:tcW w:w="1290" w:type="dxa"/>
            <w:tcBorders>
              <w:top w:val="nil"/>
              <w:left w:val="nil"/>
              <w:bottom w:val="single" w:sz="4" w:space="0" w:color="auto"/>
              <w:right w:val="nil"/>
            </w:tcBorders>
            <w:shd w:val="clear" w:color="auto" w:fill="auto"/>
            <w:noWrap/>
            <w:vAlign w:val="bottom"/>
            <w:hideMark/>
          </w:tcPr>
          <w:p w14:paraId="4BF56CA3"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(m)</w:t>
            </w:r>
          </w:p>
        </w:tc>
        <w:tc>
          <w:tcPr>
            <w:tcW w:w="1783" w:type="dxa"/>
            <w:tcBorders>
              <w:top w:val="nil"/>
              <w:left w:val="nil"/>
              <w:bottom w:val="single" w:sz="4" w:space="0" w:color="auto"/>
              <w:right w:val="nil"/>
            </w:tcBorders>
            <w:shd w:val="clear" w:color="auto" w:fill="auto"/>
            <w:noWrap/>
            <w:vAlign w:val="bottom"/>
            <w:hideMark/>
          </w:tcPr>
          <w:p w14:paraId="215589A6"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w:t>
            </w:r>
            <w:commentRangeStart w:id="207"/>
            <w:r w:rsidRPr="003D61DC">
              <w:rPr>
                <w:rFonts w:ascii="Times New Roman" w:eastAsia="Times New Roman" w:hAnsi="Times New Roman" w:cs="Times New Roman"/>
                <w:color w:val="000000"/>
              </w:rPr>
              <w:t>mm</w:t>
            </w:r>
            <w:commentRangeEnd w:id="207"/>
            <w:r w:rsidR="0059722F">
              <w:rPr>
                <w:rStyle w:val="CommentReference"/>
              </w:rPr>
              <w:commentReference w:id="207"/>
            </w:r>
            <w:r w:rsidRPr="003D61DC">
              <w:rPr>
                <w:rFonts w:ascii="Times New Roman" w:eastAsia="Times New Roman" w:hAnsi="Times New Roman" w:cs="Times New Roman"/>
                <w:color w:val="000000"/>
              </w:rPr>
              <w:t>)</w:t>
            </w:r>
          </w:p>
        </w:tc>
      </w:tr>
      <w:tr w:rsidR="00193647" w:rsidRPr="003D61DC" w14:paraId="1857EC5A" w14:textId="77777777" w:rsidTr="003D61DC">
        <w:trPr>
          <w:trHeight w:val="300"/>
          <w:jc w:val="center"/>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602F3F" w14:textId="77777777" w:rsidR="00193647" w:rsidRPr="003D61DC" w:rsidRDefault="00193647" w:rsidP="003D61DC">
            <w:pPr>
              <w:jc w:val="center"/>
              <w:rPr>
                <w:rFonts w:ascii="Times New Roman" w:eastAsia="Times New Roman" w:hAnsi="Times New Roman" w:cs="Times New Roman"/>
                <w:color w:val="000000"/>
              </w:rPr>
            </w:pPr>
            <w:proofErr w:type="spellStart"/>
            <w:r w:rsidRPr="003D61DC">
              <w:rPr>
                <w:rFonts w:ascii="Times New Roman" w:eastAsia="Times New Roman" w:hAnsi="Times New Roman" w:cs="Times New Roman"/>
                <w:color w:val="000000"/>
              </w:rPr>
              <w:t>Taneum</w:t>
            </w:r>
            <w:proofErr w:type="spellEnd"/>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014CB8"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First</w:t>
            </w:r>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E8F799"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S</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6F90BC"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880</w:t>
            </w:r>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104234"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5</w:t>
            </w:r>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8B0CA"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5.07</w:t>
            </w:r>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32FE70"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42</w:t>
            </w:r>
          </w:p>
        </w:tc>
      </w:tr>
      <w:tr w:rsidR="00193647" w:rsidRPr="003D61DC" w14:paraId="30F0A58B" w14:textId="77777777" w:rsidTr="003D61DC">
        <w:trPr>
          <w:trHeight w:val="300"/>
          <w:jc w:val="center"/>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12EE20" w14:textId="77777777" w:rsidR="00193647" w:rsidRPr="003D61DC" w:rsidRDefault="00193647" w:rsidP="003D61DC">
            <w:pPr>
              <w:jc w:val="center"/>
              <w:rPr>
                <w:rFonts w:ascii="Times New Roman" w:eastAsia="Times New Roman" w:hAnsi="Times New Roman" w:cs="Times New Roman"/>
                <w:color w:val="000000"/>
              </w:rPr>
            </w:pPr>
            <w:proofErr w:type="spellStart"/>
            <w:r w:rsidRPr="003D61DC">
              <w:rPr>
                <w:rFonts w:ascii="Times New Roman" w:eastAsia="Times New Roman" w:hAnsi="Times New Roman" w:cs="Times New Roman"/>
                <w:color w:val="000000"/>
              </w:rPr>
              <w:t>Taneum</w:t>
            </w:r>
            <w:proofErr w:type="spellEnd"/>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45E24B"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Frost</w:t>
            </w:r>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73895"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N</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126B72"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904</w:t>
            </w:r>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B0BA8C"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10</w:t>
            </w:r>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F1674C"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12.74</w:t>
            </w:r>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14B1AB"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60</w:t>
            </w:r>
          </w:p>
        </w:tc>
      </w:tr>
      <w:tr w:rsidR="00193647" w:rsidRPr="003D61DC" w14:paraId="61051B4D" w14:textId="77777777" w:rsidTr="003D61DC">
        <w:trPr>
          <w:trHeight w:val="300"/>
          <w:jc w:val="center"/>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B96B9" w14:textId="77777777" w:rsidR="00193647" w:rsidRPr="003D61DC" w:rsidRDefault="00193647" w:rsidP="003D61DC">
            <w:pPr>
              <w:jc w:val="center"/>
              <w:rPr>
                <w:rFonts w:ascii="Times New Roman" w:eastAsia="Times New Roman" w:hAnsi="Times New Roman" w:cs="Times New Roman"/>
                <w:color w:val="000000"/>
              </w:rPr>
            </w:pPr>
            <w:proofErr w:type="spellStart"/>
            <w:r w:rsidRPr="003D61DC">
              <w:rPr>
                <w:rFonts w:ascii="Times New Roman" w:eastAsia="Times New Roman" w:hAnsi="Times New Roman" w:cs="Times New Roman"/>
                <w:color w:val="000000"/>
              </w:rPr>
              <w:t>Swauk</w:t>
            </w:r>
            <w:proofErr w:type="spellEnd"/>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1E6CA"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Hurley</w:t>
            </w:r>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1F93F9"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W</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7C80F6"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932</w:t>
            </w:r>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6C3E7A"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3</w:t>
            </w:r>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A59162"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3.32</w:t>
            </w:r>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725E2"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66</w:t>
            </w:r>
          </w:p>
        </w:tc>
      </w:tr>
      <w:tr w:rsidR="00193647" w:rsidRPr="003D61DC" w14:paraId="68DECCFD" w14:textId="77777777" w:rsidTr="003D61DC">
        <w:trPr>
          <w:trHeight w:val="300"/>
          <w:jc w:val="center"/>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F54EC3" w14:textId="77777777" w:rsidR="00193647" w:rsidRPr="003D61DC" w:rsidRDefault="00193647" w:rsidP="003D61DC">
            <w:pPr>
              <w:jc w:val="center"/>
              <w:rPr>
                <w:rFonts w:ascii="Times New Roman" w:eastAsia="Times New Roman" w:hAnsi="Times New Roman" w:cs="Times New Roman"/>
                <w:color w:val="000000"/>
              </w:rPr>
            </w:pPr>
            <w:proofErr w:type="spellStart"/>
            <w:r w:rsidRPr="003D61DC">
              <w:rPr>
                <w:rFonts w:ascii="Times New Roman" w:eastAsia="Times New Roman" w:hAnsi="Times New Roman" w:cs="Times New Roman"/>
                <w:color w:val="000000"/>
              </w:rPr>
              <w:t>Swauk</w:t>
            </w:r>
            <w:proofErr w:type="spellEnd"/>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DB56FF"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Hovey</w:t>
            </w:r>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A54B67"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E</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4A954B"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905</w:t>
            </w:r>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4E4739"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6</w:t>
            </w:r>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0F1B8B"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3.44</w:t>
            </w:r>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A06211"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62</w:t>
            </w:r>
          </w:p>
        </w:tc>
      </w:tr>
      <w:tr w:rsidR="00193647" w:rsidRPr="003D61DC" w14:paraId="3891DA9F" w14:textId="77777777" w:rsidTr="003D61DC">
        <w:trPr>
          <w:trHeight w:val="300"/>
          <w:jc w:val="center"/>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6AE332" w14:textId="77777777" w:rsidR="00193647" w:rsidRPr="003D61DC" w:rsidRDefault="00193647" w:rsidP="003D61DC">
            <w:pPr>
              <w:jc w:val="center"/>
              <w:rPr>
                <w:rFonts w:ascii="Times New Roman" w:eastAsia="Times New Roman" w:hAnsi="Times New Roman" w:cs="Times New Roman"/>
                <w:color w:val="000000"/>
              </w:rPr>
            </w:pPr>
            <w:proofErr w:type="spellStart"/>
            <w:r w:rsidRPr="003D61DC">
              <w:rPr>
                <w:rFonts w:ascii="Times New Roman" w:eastAsia="Times New Roman" w:hAnsi="Times New Roman" w:cs="Times New Roman"/>
                <w:color w:val="000000"/>
              </w:rPr>
              <w:t>Swauk</w:t>
            </w:r>
            <w:proofErr w:type="spellEnd"/>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9AD47A"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Blue</w:t>
            </w:r>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D60199"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E</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0803AE"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869</w:t>
            </w:r>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81ED6C"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3</w:t>
            </w:r>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7E1F73"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5.20</w:t>
            </w:r>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89691A"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35.5</w:t>
            </w:r>
          </w:p>
        </w:tc>
      </w:tr>
      <w:tr w:rsidR="00193647" w:rsidRPr="003D61DC" w14:paraId="07FA227E" w14:textId="77777777" w:rsidTr="003D61DC">
        <w:trPr>
          <w:trHeight w:val="300"/>
          <w:jc w:val="center"/>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7CC6E0" w14:textId="77777777" w:rsidR="00193647" w:rsidRPr="003D61DC" w:rsidRDefault="00193647" w:rsidP="003D61DC">
            <w:pPr>
              <w:jc w:val="center"/>
              <w:rPr>
                <w:rFonts w:ascii="Times New Roman" w:eastAsia="Times New Roman" w:hAnsi="Times New Roman" w:cs="Times New Roman"/>
                <w:color w:val="000000"/>
              </w:rPr>
            </w:pPr>
            <w:proofErr w:type="spellStart"/>
            <w:r w:rsidRPr="003D61DC">
              <w:rPr>
                <w:rFonts w:ascii="Times New Roman" w:eastAsia="Times New Roman" w:hAnsi="Times New Roman" w:cs="Times New Roman"/>
                <w:color w:val="000000"/>
              </w:rPr>
              <w:t>Swauk</w:t>
            </w:r>
            <w:proofErr w:type="spellEnd"/>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E6534C" w14:textId="77777777" w:rsidR="00193647" w:rsidRPr="003D61DC" w:rsidRDefault="00193647" w:rsidP="003D61DC">
            <w:pPr>
              <w:jc w:val="center"/>
              <w:rPr>
                <w:rFonts w:ascii="Times New Roman" w:eastAsia="Times New Roman" w:hAnsi="Times New Roman" w:cs="Times New Roman"/>
                <w:color w:val="000000"/>
              </w:rPr>
            </w:pPr>
            <w:proofErr w:type="spellStart"/>
            <w:r w:rsidRPr="003D61DC">
              <w:rPr>
                <w:rFonts w:ascii="Times New Roman" w:eastAsia="Times New Roman" w:hAnsi="Times New Roman" w:cs="Times New Roman"/>
                <w:color w:val="000000"/>
              </w:rPr>
              <w:t>Swauk</w:t>
            </w:r>
            <w:proofErr w:type="spellEnd"/>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164EDE"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W</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DC86B2"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1071</w:t>
            </w:r>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2831A9"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4</w:t>
            </w:r>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05CF72"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4.82</w:t>
            </w:r>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F44B51"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39</w:t>
            </w:r>
          </w:p>
        </w:tc>
      </w:tr>
      <w:tr w:rsidR="00193647" w:rsidRPr="003D61DC" w14:paraId="64A2F463" w14:textId="77777777" w:rsidTr="003D61DC">
        <w:trPr>
          <w:trHeight w:val="300"/>
          <w:jc w:val="center"/>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09FADD" w14:textId="77777777" w:rsidR="00193647" w:rsidRPr="003D61DC" w:rsidRDefault="00193647" w:rsidP="003D61DC">
            <w:pPr>
              <w:jc w:val="center"/>
              <w:rPr>
                <w:rFonts w:ascii="Times New Roman" w:eastAsia="Times New Roman" w:hAnsi="Times New Roman" w:cs="Times New Roman"/>
                <w:color w:val="000000"/>
              </w:rPr>
            </w:pPr>
            <w:proofErr w:type="spellStart"/>
            <w:r w:rsidRPr="003D61DC">
              <w:rPr>
                <w:rFonts w:ascii="Times New Roman" w:eastAsia="Times New Roman" w:hAnsi="Times New Roman" w:cs="Times New Roman"/>
                <w:color w:val="000000"/>
              </w:rPr>
              <w:t>Swauk</w:t>
            </w:r>
            <w:proofErr w:type="spellEnd"/>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E9C7E0"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Iron</w:t>
            </w:r>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A5C32D"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S</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D7747"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950</w:t>
            </w:r>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15C824"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2</w:t>
            </w:r>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ABF5E7"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5.16</w:t>
            </w:r>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057D40"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43.5</w:t>
            </w:r>
          </w:p>
        </w:tc>
      </w:tr>
      <w:tr w:rsidR="00193647" w:rsidRPr="003D61DC" w14:paraId="297B1F2B" w14:textId="77777777" w:rsidTr="003D61DC">
        <w:trPr>
          <w:trHeight w:val="300"/>
          <w:jc w:val="center"/>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8668A2"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Teanaway</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68F38D"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Jack</w:t>
            </w:r>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546D38"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S</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EEE711"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954</w:t>
            </w:r>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235C53"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3</w:t>
            </w:r>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99E499"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3.62</w:t>
            </w:r>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E39295"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68.5</w:t>
            </w:r>
          </w:p>
        </w:tc>
      </w:tr>
      <w:tr w:rsidR="00193647" w:rsidRPr="003D61DC" w14:paraId="09A99E34" w14:textId="77777777" w:rsidTr="003D61DC">
        <w:trPr>
          <w:trHeight w:val="300"/>
          <w:jc w:val="center"/>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678192"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Teanaway</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E2ACC8"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Miller</w:t>
            </w:r>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0B607A"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S</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8110C5"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981</w:t>
            </w:r>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6D375A"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5</w:t>
            </w:r>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F12CBE"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6.08</w:t>
            </w:r>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4E65F0"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55</w:t>
            </w:r>
          </w:p>
        </w:tc>
      </w:tr>
      <w:tr w:rsidR="00193647" w:rsidRPr="003D61DC" w14:paraId="284BA3BC" w14:textId="77777777" w:rsidTr="003D61DC">
        <w:trPr>
          <w:trHeight w:val="300"/>
          <w:jc w:val="center"/>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26E7AA"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Teanaway</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923622"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Standup</w:t>
            </w:r>
          </w:p>
        </w:tc>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3373DE"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S</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F0EA5B"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871</w:t>
            </w:r>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5B95AD"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8</w:t>
            </w:r>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89E7EA"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4.42</w:t>
            </w:r>
          </w:p>
        </w:tc>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92BC38" w14:textId="77777777" w:rsidR="00193647" w:rsidRPr="003D61DC" w:rsidRDefault="00193647" w:rsidP="003D61DC">
            <w:pPr>
              <w:jc w:val="center"/>
              <w:rPr>
                <w:rFonts w:ascii="Times New Roman" w:eastAsia="Times New Roman" w:hAnsi="Times New Roman" w:cs="Times New Roman"/>
                <w:color w:val="000000"/>
              </w:rPr>
            </w:pPr>
            <w:r w:rsidRPr="003D61DC">
              <w:rPr>
                <w:rFonts w:ascii="Times New Roman" w:eastAsia="Times New Roman" w:hAnsi="Times New Roman" w:cs="Times New Roman"/>
                <w:color w:val="000000"/>
              </w:rPr>
              <w:t>92</w:t>
            </w:r>
          </w:p>
        </w:tc>
      </w:tr>
    </w:tbl>
    <w:p w14:paraId="0FF1877B" w14:textId="77777777" w:rsidR="00C65A5C" w:rsidRDefault="00C65A5C" w:rsidP="003D61DC">
      <w:pPr>
        <w:spacing w:line="480" w:lineRule="auto"/>
        <w:rPr>
          <w:rFonts w:ascii="Times New Roman" w:eastAsia="STHupo" w:hAnsi="Times New Roman" w:cs="Times New Roman"/>
        </w:rPr>
      </w:pPr>
    </w:p>
    <w:p w14:paraId="1B83DB4C" w14:textId="053F20F8" w:rsidR="0062256C" w:rsidRPr="002B6F18" w:rsidRDefault="00AA10C1" w:rsidP="003D61DC">
      <w:pPr>
        <w:spacing w:line="480" w:lineRule="auto"/>
        <w:rPr>
          <w:rFonts w:ascii="Times New Roman" w:eastAsia="STHupo" w:hAnsi="Times New Roman" w:cs="Times New Roman"/>
        </w:rPr>
      </w:pPr>
      <w:r>
        <w:rPr>
          <w:rFonts w:ascii="Times New Roman" w:eastAsia="STHupo" w:hAnsi="Times New Roman" w:cs="Times New Roman"/>
        </w:rPr>
        <w:tab/>
      </w:r>
      <w:r w:rsidR="003C049C" w:rsidRPr="002B6F18">
        <w:rPr>
          <w:rFonts w:ascii="Times New Roman" w:eastAsia="STHupo" w:hAnsi="Times New Roman" w:cs="Times New Roman"/>
        </w:rPr>
        <w:t>For each s</w:t>
      </w:r>
      <w:r w:rsidR="0062256C" w:rsidRPr="002B6F18">
        <w:rPr>
          <w:rFonts w:ascii="Times New Roman" w:eastAsia="STHupo" w:hAnsi="Times New Roman" w:cs="Times New Roman"/>
        </w:rPr>
        <w:t xml:space="preserve">ampling period </w:t>
      </w:r>
      <w:ins w:id="208" w:author="Clay Arango" w:date="2019-04-16T13:03:00Z">
        <w:r w:rsidR="008A374A">
          <w:rPr>
            <w:rFonts w:ascii="Times New Roman" w:eastAsia="STHupo" w:hAnsi="Times New Roman" w:cs="Times New Roman"/>
          </w:rPr>
          <w:t xml:space="preserve">(n=3) </w:t>
        </w:r>
      </w:ins>
      <w:r w:rsidR="0062256C" w:rsidRPr="002B6F18">
        <w:rPr>
          <w:rFonts w:ascii="Times New Roman" w:eastAsia="STHupo" w:hAnsi="Times New Roman" w:cs="Times New Roman"/>
        </w:rPr>
        <w:t>I</w:t>
      </w:r>
      <w:r w:rsidR="00FD216B" w:rsidRPr="002B6F18">
        <w:rPr>
          <w:rFonts w:ascii="Times New Roman" w:eastAsia="STHupo" w:hAnsi="Times New Roman" w:cs="Times New Roman"/>
        </w:rPr>
        <w:t xml:space="preserve"> </w:t>
      </w:r>
      <w:r w:rsidR="003030F2">
        <w:rPr>
          <w:rFonts w:ascii="Times New Roman" w:eastAsia="STHupo" w:hAnsi="Times New Roman" w:cs="Times New Roman"/>
        </w:rPr>
        <w:t xml:space="preserve">measured </w:t>
      </w:r>
      <w:r w:rsidR="00FD216B" w:rsidRPr="002B6F18">
        <w:rPr>
          <w:rFonts w:ascii="Times New Roman" w:eastAsia="STHupo" w:hAnsi="Times New Roman" w:cs="Times New Roman"/>
        </w:rPr>
        <w:t>the following variables</w:t>
      </w:r>
      <w:del w:id="209" w:author="Clay Arango" w:date="2019-04-16T13:03:00Z">
        <w:r w:rsidR="00FD216B" w:rsidRPr="002B6F18" w:rsidDel="008A374A">
          <w:rPr>
            <w:rFonts w:ascii="Times New Roman" w:eastAsia="STHupo" w:hAnsi="Times New Roman" w:cs="Times New Roman"/>
          </w:rPr>
          <w:delText xml:space="preserve">; </w:delText>
        </w:r>
      </w:del>
      <w:ins w:id="210" w:author="Clay Arango" w:date="2019-04-16T13:03:00Z">
        <w:r w:rsidR="008A374A">
          <w:rPr>
            <w:rFonts w:ascii="Times New Roman" w:eastAsia="STHupo" w:hAnsi="Times New Roman" w:cs="Times New Roman"/>
          </w:rPr>
          <w:t>:</w:t>
        </w:r>
        <w:r w:rsidR="008A374A" w:rsidRPr="002B6F18">
          <w:rPr>
            <w:rFonts w:ascii="Times New Roman" w:eastAsia="STHupo" w:hAnsi="Times New Roman" w:cs="Times New Roman"/>
          </w:rPr>
          <w:t xml:space="preserve"> </w:t>
        </w:r>
      </w:ins>
      <w:r w:rsidR="00C97B30">
        <w:rPr>
          <w:rFonts w:ascii="Times New Roman" w:eastAsia="STHupo" w:hAnsi="Times New Roman" w:cs="Times New Roman"/>
        </w:rPr>
        <w:t xml:space="preserve">stream discharge, </w:t>
      </w:r>
      <w:r w:rsidR="0062256C" w:rsidRPr="002B6F18">
        <w:rPr>
          <w:rFonts w:ascii="Times New Roman" w:eastAsia="STHupo" w:hAnsi="Times New Roman" w:cs="Times New Roman"/>
        </w:rPr>
        <w:t xml:space="preserve">riparian </w:t>
      </w:r>
      <w:del w:id="211" w:author="Clay Arango" w:date="2019-04-16T13:04:00Z">
        <w:r w:rsidR="00877CE4" w:rsidRPr="002B6F18" w:rsidDel="008A374A">
          <w:rPr>
            <w:rFonts w:ascii="Times New Roman" w:eastAsia="STHupo" w:hAnsi="Times New Roman" w:cs="Times New Roman"/>
          </w:rPr>
          <w:delText>overstory density (</w:delText>
        </w:r>
      </w:del>
      <w:r w:rsidR="00877CE4" w:rsidRPr="002B6F18">
        <w:rPr>
          <w:rFonts w:ascii="Times New Roman" w:eastAsia="STHupo" w:hAnsi="Times New Roman" w:cs="Times New Roman"/>
        </w:rPr>
        <w:t>canopy openness</w:t>
      </w:r>
      <w:del w:id="212" w:author="Clay Arango" w:date="2019-04-16T13:04:00Z">
        <w:r w:rsidR="00877CE4" w:rsidRPr="002B6F18" w:rsidDel="008A374A">
          <w:rPr>
            <w:rFonts w:ascii="Times New Roman" w:eastAsia="STHupo" w:hAnsi="Times New Roman" w:cs="Times New Roman"/>
          </w:rPr>
          <w:delText>)</w:delText>
        </w:r>
      </w:del>
      <w:r w:rsidR="00C97B30">
        <w:rPr>
          <w:rFonts w:ascii="Times New Roman" w:eastAsia="STHupo" w:hAnsi="Times New Roman" w:cs="Times New Roman"/>
        </w:rPr>
        <w:t xml:space="preserve">, </w:t>
      </w:r>
      <w:del w:id="213" w:author="Clay Arango" w:date="2019-04-16T13:04:00Z">
        <w:r w:rsidR="00C97B30" w:rsidDel="008A374A">
          <w:rPr>
            <w:rFonts w:ascii="Times New Roman" w:eastAsia="STHupo" w:hAnsi="Times New Roman" w:cs="Times New Roman"/>
          </w:rPr>
          <w:delText xml:space="preserve">light as </w:delText>
        </w:r>
      </w:del>
      <w:r w:rsidR="00C97B30">
        <w:rPr>
          <w:rFonts w:ascii="Times New Roman" w:eastAsia="STHupo" w:hAnsi="Times New Roman" w:cs="Times New Roman"/>
        </w:rPr>
        <w:t>photosynthetically active radiation (PAR)</w:t>
      </w:r>
      <w:r w:rsidR="000A0485">
        <w:rPr>
          <w:rFonts w:ascii="Times New Roman" w:eastAsia="STHupo" w:hAnsi="Times New Roman" w:cs="Times New Roman"/>
        </w:rPr>
        <w:t xml:space="preserve">, stream temperature, </w:t>
      </w:r>
      <w:commentRangeStart w:id="214"/>
      <w:r w:rsidR="000A0485">
        <w:rPr>
          <w:rFonts w:ascii="Times New Roman" w:eastAsia="STHupo" w:hAnsi="Times New Roman" w:cs="Times New Roman"/>
        </w:rPr>
        <w:t>stream nutrients</w:t>
      </w:r>
      <w:commentRangeEnd w:id="214"/>
      <w:r w:rsidR="008A374A">
        <w:rPr>
          <w:rStyle w:val="CommentReference"/>
        </w:rPr>
        <w:commentReference w:id="214"/>
      </w:r>
      <w:r w:rsidR="000A0485">
        <w:rPr>
          <w:rFonts w:ascii="Times New Roman" w:eastAsia="STHupo" w:hAnsi="Times New Roman" w:cs="Times New Roman"/>
        </w:rPr>
        <w:t xml:space="preserve">, and </w:t>
      </w:r>
      <w:ins w:id="215" w:author="Clay Arango" w:date="2019-04-16T13:04:00Z">
        <w:r w:rsidR="008A374A">
          <w:rPr>
            <w:rFonts w:ascii="Times New Roman" w:eastAsia="STHupo" w:hAnsi="Times New Roman" w:cs="Times New Roman"/>
          </w:rPr>
          <w:t xml:space="preserve">I </w:t>
        </w:r>
      </w:ins>
      <w:r w:rsidR="000A0485">
        <w:rPr>
          <w:rFonts w:ascii="Times New Roman" w:eastAsia="STHupo" w:hAnsi="Times New Roman" w:cs="Times New Roman"/>
        </w:rPr>
        <w:t>estimated fish biomass</w:t>
      </w:r>
      <w:del w:id="216" w:author="Clay Arango" w:date="2019-04-16T13:04:00Z">
        <w:r w:rsidR="000A0485" w:rsidDel="008A374A">
          <w:rPr>
            <w:rFonts w:ascii="Times New Roman" w:eastAsia="STHupo" w:hAnsi="Times New Roman" w:cs="Times New Roman"/>
          </w:rPr>
          <w:delText>,</w:delText>
        </w:r>
      </w:del>
      <w:r w:rsidR="000A0485">
        <w:rPr>
          <w:rFonts w:ascii="Times New Roman" w:eastAsia="STHupo" w:hAnsi="Times New Roman" w:cs="Times New Roman"/>
        </w:rPr>
        <w:t xml:space="preserve"> and stream metabolism.  </w:t>
      </w:r>
      <w:commentRangeStart w:id="217"/>
      <w:r w:rsidR="000A0485">
        <w:rPr>
          <w:rFonts w:ascii="Times New Roman" w:eastAsia="STHupo" w:hAnsi="Times New Roman" w:cs="Times New Roman"/>
        </w:rPr>
        <w:t xml:space="preserve">I measured canopy openness </w:t>
      </w:r>
      <w:r w:rsidR="00FE3545" w:rsidRPr="002B6F18">
        <w:rPr>
          <w:rFonts w:ascii="Times New Roman" w:eastAsia="STHupo" w:hAnsi="Times New Roman" w:cs="Times New Roman"/>
        </w:rPr>
        <w:t>with a densitometer (</w:t>
      </w:r>
      <w:r w:rsidR="00877CE4" w:rsidRPr="002B6F18">
        <w:rPr>
          <w:rFonts w:ascii="Times New Roman" w:eastAsia="STHupo" w:hAnsi="Times New Roman" w:cs="Times New Roman"/>
        </w:rPr>
        <w:t xml:space="preserve">Spherical Crown </w:t>
      </w:r>
      <w:proofErr w:type="spellStart"/>
      <w:r w:rsidR="00877CE4" w:rsidRPr="002B6F18">
        <w:rPr>
          <w:rFonts w:ascii="Times New Roman" w:eastAsia="STHupo" w:hAnsi="Times New Roman" w:cs="Times New Roman"/>
        </w:rPr>
        <w:t>Densiometer</w:t>
      </w:r>
      <w:proofErr w:type="spellEnd"/>
      <w:r w:rsidR="00877CE4" w:rsidRPr="002B6F18">
        <w:rPr>
          <w:rFonts w:ascii="Times New Roman" w:eastAsia="STHupo" w:hAnsi="Times New Roman" w:cs="Times New Roman"/>
        </w:rPr>
        <w:t>, Convex Model A, Forestry Suppliers)</w:t>
      </w:r>
      <w:r w:rsidR="00751E96">
        <w:rPr>
          <w:rFonts w:ascii="Times New Roman" w:eastAsia="STHupo" w:hAnsi="Times New Roman" w:cs="Times New Roman"/>
        </w:rPr>
        <w:t>.</w:t>
      </w:r>
      <w:r w:rsidR="00BC0F95" w:rsidRPr="002B6F18">
        <w:rPr>
          <w:rFonts w:ascii="Times New Roman" w:eastAsia="STHupo" w:hAnsi="Times New Roman" w:cs="Times New Roman"/>
        </w:rPr>
        <w:t xml:space="preserve">  I </w:t>
      </w:r>
      <w:r w:rsidR="00FF0345" w:rsidRPr="002B6F18">
        <w:rPr>
          <w:rFonts w:ascii="Times New Roman" w:eastAsia="STHupo" w:hAnsi="Times New Roman" w:cs="Times New Roman"/>
        </w:rPr>
        <w:t>measured s</w:t>
      </w:r>
      <w:r w:rsidR="006254C1" w:rsidRPr="002B6F18">
        <w:rPr>
          <w:rFonts w:ascii="Times New Roman" w:eastAsia="STHupo" w:hAnsi="Times New Roman" w:cs="Times New Roman"/>
        </w:rPr>
        <w:t>tream discharge</w:t>
      </w:r>
      <w:r w:rsidR="00FF0345" w:rsidRPr="002B6F18">
        <w:rPr>
          <w:rFonts w:ascii="Times New Roman" w:eastAsia="STHupo" w:hAnsi="Times New Roman" w:cs="Times New Roman"/>
        </w:rPr>
        <w:t xml:space="preserve"> </w:t>
      </w:r>
      <w:r w:rsidR="00FE3545" w:rsidRPr="002B6F18">
        <w:rPr>
          <w:rFonts w:ascii="Times New Roman" w:eastAsia="STHupo" w:hAnsi="Times New Roman" w:cs="Times New Roman"/>
        </w:rPr>
        <w:t>with a portable flow meter</w:t>
      </w:r>
      <w:r w:rsidR="00DA5A21" w:rsidRPr="002B6F18">
        <w:rPr>
          <w:rFonts w:ascii="Times New Roman" w:eastAsia="STHupo" w:hAnsi="Times New Roman" w:cs="Times New Roman"/>
        </w:rPr>
        <w:t xml:space="preserve"> (Flo-Mate 2000, Marsh-</w:t>
      </w:r>
      <w:proofErr w:type="spellStart"/>
      <w:r w:rsidR="00DA5A21" w:rsidRPr="002B6F18">
        <w:rPr>
          <w:rFonts w:ascii="Times New Roman" w:eastAsia="STHupo" w:hAnsi="Times New Roman" w:cs="Times New Roman"/>
        </w:rPr>
        <w:t>McBirney</w:t>
      </w:r>
      <w:proofErr w:type="spellEnd"/>
      <w:r w:rsidR="00DA5A21" w:rsidRPr="002B6F18">
        <w:rPr>
          <w:rFonts w:ascii="Times New Roman" w:eastAsia="STHupo" w:hAnsi="Times New Roman" w:cs="Times New Roman"/>
        </w:rPr>
        <w:t>)</w:t>
      </w:r>
      <w:r w:rsidR="00854009" w:rsidRPr="002B6F18">
        <w:rPr>
          <w:rFonts w:ascii="Times New Roman" w:eastAsia="STHupo" w:hAnsi="Times New Roman" w:cs="Times New Roman"/>
        </w:rPr>
        <w:t xml:space="preserve"> according to </w:t>
      </w:r>
      <w:r w:rsidR="0026520C">
        <w:rPr>
          <w:rFonts w:ascii="Times New Roman" w:eastAsia="STHupo" w:hAnsi="Times New Roman" w:cs="Times New Roman"/>
        </w:rPr>
        <w:fldChar w:fldCharType="begin"/>
      </w:r>
      <w:r w:rsidR="00A36035">
        <w:rPr>
          <w:rFonts w:ascii="Times New Roman" w:eastAsia="STHupo" w:hAnsi="Times New Roman" w:cs="Times New Roman"/>
        </w:rPr>
        <w:instrText xml:space="preserve"> ADDIN ZOTERO_ITEM CSL_CITATION {"citationID":"LOzAQKSv","properties":{"formattedCitation":"(Rantz 1982)","plainCitation":"(Rantz 1982)","dontUpdate":true,"noteIndex":0},"citationItems":[{"id":160,"uris":["http://zotero.org/users/local/WH62bQVK/items/56J4Y4EP"],"uri":["http://zotero.org/users/local/WH62bQVK/items/56J4Y4EP"],"itemData":{"id":160,"type":"report","title":"Measurement and computation of streamflow: Volume 1, Measurement of stage and discharge","collection-title":"Water Supply Paper","genre":"Report","archive":"USGS Publications Warehouse","URL":"http://pubs.er.usgs.gov/publication/wsp2175_vol1","note":"DOI: 10.3133/wsp2175_vol1","number":"2175","language":"ENGLISH","author":[{"family":"Rantz","given":"Saul Edward"}],"issued":{"date-parts":[["1982"]]}}}],"schema":"https://github.com/citation-style-language/schema/raw/master/csl-citation.json"} </w:instrText>
      </w:r>
      <w:r w:rsidR="0026520C">
        <w:rPr>
          <w:rFonts w:ascii="Times New Roman" w:eastAsia="STHupo" w:hAnsi="Times New Roman" w:cs="Times New Roman"/>
        </w:rPr>
        <w:fldChar w:fldCharType="separate"/>
      </w:r>
      <w:r w:rsidR="0026520C" w:rsidRPr="00C70BDB">
        <w:rPr>
          <w:rFonts w:ascii="Times New Roman" w:hAnsi="Times New Roman" w:cs="Times New Roman"/>
        </w:rPr>
        <w:t xml:space="preserve">Rantz </w:t>
      </w:r>
      <w:r w:rsidR="0026520C">
        <w:rPr>
          <w:rFonts w:ascii="Times New Roman" w:hAnsi="Times New Roman" w:cs="Times New Roman"/>
        </w:rPr>
        <w:t>(</w:t>
      </w:r>
      <w:r w:rsidR="0026520C" w:rsidRPr="00C70BDB">
        <w:rPr>
          <w:rFonts w:ascii="Times New Roman" w:hAnsi="Times New Roman" w:cs="Times New Roman"/>
        </w:rPr>
        <w:t>1982)</w:t>
      </w:r>
      <w:r w:rsidR="0026520C">
        <w:rPr>
          <w:rFonts w:ascii="Times New Roman" w:eastAsia="STHupo" w:hAnsi="Times New Roman" w:cs="Times New Roman"/>
        </w:rPr>
        <w:fldChar w:fldCharType="end"/>
      </w:r>
      <w:r w:rsidR="000A0485">
        <w:rPr>
          <w:rFonts w:ascii="Times New Roman" w:eastAsia="STHupo" w:hAnsi="Times New Roman" w:cs="Times New Roman"/>
        </w:rPr>
        <w:t xml:space="preserve">.  </w:t>
      </w:r>
      <w:commentRangeEnd w:id="217"/>
      <w:r w:rsidR="008A374A">
        <w:rPr>
          <w:rStyle w:val="CommentReference"/>
        </w:rPr>
        <w:commentReference w:id="217"/>
      </w:r>
      <w:r w:rsidR="000A0485">
        <w:rPr>
          <w:rFonts w:ascii="Times New Roman" w:eastAsia="STHupo" w:hAnsi="Times New Roman" w:cs="Times New Roman"/>
        </w:rPr>
        <w:t>I conducted n</w:t>
      </w:r>
      <w:r w:rsidR="001E555C" w:rsidRPr="002B6F18">
        <w:rPr>
          <w:rFonts w:ascii="Times New Roman" w:eastAsia="STHupo" w:hAnsi="Times New Roman" w:cs="Times New Roman"/>
        </w:rPr>
        <w:t>utrient analysis, fish population/biomass estimates</w:t>
      </w:r>
      <w:r w:rsidR="000A0485">
        <w:rPr>
          <w:rFonts w:ascii="Times New Roman" w:eastAsia="STHupo" w:hAnsi="Times New Roman" w:cs="Times New Roman"/>
        </w:rPr>
        <w:t xml:space="preserve">, and </w:t>
      </w:r>
      <w:r w:rsidR="001E555C" w:rsidRPr="002B6F18">
        <w:rPr>
          <w:rFonts w:ascii="Times New Roman" w:eastAsia="STHupo" w:hAnsi="Times New Roman" w:cs="Times New Roman"/>
        </w:rPr>
        <w:t xml:space="preserve">stream metabolism </w:t>
      </w:r>
      <w:ins w:id="218" w:author="Clay Arango" w:date="2019-04-16T13:07:00Z">
        <w:r w:rsidR="008A374A">
          <w:rPr>
            <w:rFonts w:ascii="Times New Roman" w:eastAsia="STHupo" w:hAnsi="Times New Roman" w:cs="Times New Roman"/>
          </w:rPr>
          <w:t xml:space="preserve">including PAR measurement </w:t>
        </w:r>
      </w:ins>
      <w:r w:rsidR="001E555C" w:rsidRPr="002B6F18">
        <w:rPr>
          <w:rFonts w:ascii="Times New Roman" w:eastAsia="STHupo" w:hAnsi="Times New Roman" w:cs="Times New Roman"/>
        </w:rPr>
        <w:t xml:space="preserve">according to the methods </w:t>
      </w:r>
      <w:ins w:id="219" w:author="Clay Arango" w:date="2019-04-16T13:05:00Z">
        <w:r w:rsidR="008A374A">
          <w:rPr>
            <w:rFonts w:ascii="Times New Roman" w:eastAsia="STHupo" w:hAnsi="Times New Roman" w:cs="Times New Roman"/>
          </w:rPr>
          <w:t xml:space="preserve">described in detail </w:t>
        </w:r>
      </w:ins>
      <w:r w:rsidR="001E555C" w:rsidRPr="002B6F18">
        <w:rPr>
          <w:rFonts w:ascii="Times New Roman" w:eastAsia="STHupo" w:hAnsi="Times New Roman" w:cs="Times New Roman"/>
        </w:rPr>
        <w:t>below.</w:t>
      </w:r>
    </w:p>
    <w:p w14:paraId="66B46B67" w14:textId="77777777" w:rsidR="004455A0" w:rsidRPr="002B6F18" w:rsidRDefault="004455A0">
      <w:pPr>
        <w:spacing w:line="480" w:lineRule="auto"/>
        <w:jc w:val="center"/>
        <w:outlineLvl w:val="0"/>
        <w:rPr>
          <w:rFonts w:ascii="Times New Roman" w:eastAsia="STHupo" w:hAnsi="Times New Roman" w:cs="Times New Roman"/>
          <w:u w:val="single"/>
        </w:rPr>
      </w:pPr>
      <w:r w:rsidRPr="002B6F18">
        <w:rPr>
          <w:rFonts w:ascii="Times New Roman" w:eastAsia="STHupo" w:hAnsi="Times New Roman" w:cs="Times New Roman"/>
          <w:u w:val="single"/>
        </w:rPr>
        <w:t>Stream Nutrients</w:t>
      </w:r>
    </w:p>
    <w:p w14:paraId="32894166" w14:textId="69DFE553" w:rsidR="004455A0" w:rsidRPr="002B6F18" w:rsidRDefault="004455A0">
      <w:pPr>
        <w:spacing w:line="480" w:lineRule="auto"/>
        <w:rPr>
          <w:rFonts w:ascii="Times New Roman" w:eastAsia="STHupo" w:hAnsi="Times New Roman" w:cs="Times New Roman"/>
          <w:noProof/>
        </w:rPr>
      </w:pPr>
      <w:r w:rsidRPr="002B6F18">
        <w:rPr>
          <w:rFonts w:ascii="Times New Roman" w:eastAsia="STHupo" w:hAnsi="Times New Roman" w:cs="Times New Roman"/>
          <w:noProof/>
        </w:rPr>
        <w:tab/>
        <w:t xml:space="preserve">I collected stream water in acid washed HDPE bottles using 1 µm glass fiber syringe filters (Type A/E Glass Fiber Filter, Pall Corporation).  </w:t>
      </w:r>
      <w:ins w:id="220" w:author="Clay Arango" w:date="2019-04-16T13:07:00Z">
        <w:r w:rsidR="008A374A">
          <w:rPr>
            <w:rFonts w:ascii="Times New Roman" w:eastAsia="STHupo" w:hAnsi="Times New Roman" w:cs="Times New Roman"/>
            <w:noProof/>
          </w:rPr>
          <w:t xml:space="preserve">In the field, </w:t>
        </w:r>
      </w:ins>
      <w:r w:rsidRPr="002B6F18">
        <w:rPr>
          <w:rFonts w:ascii="Times New Roman" w:eastAsia="STHupo" w:hAnsi="Times New Roman" w:cs="Times New Roman"/>
          <w:noProof/>
        </w:rPr>
        <w:t>I acidified one of these samples intended for dissolved organic carbon (DOC) analysis with 100</w:t>
      </w:r>
      <w:r w:rsidR="00492BD9" w:rsidRPr="002B6F18">
        <w:rPr>
          <w:rFonts w:ascii="Times New Roman" w:eastAsia="STHupo" w:hAnsi="Times New Roman" w:cs="Times New Roman"/>
          <w:noProof/>
        </w:rPr>
        <w:t xml:space="preserve"> </w:t>
      </w:r>
      <w:r w:rsidRPr="002B6F18">
        <w:rPr>
          <w:rFonts w:ascii="Times New Roman" w:eastAsia="STHupo" w:hAnsi="Times New Roman" w:cs="Times New Roman"/>
          <w:noProof/>
        </w:rPr>
        <w:t xml:space="preserve">µL </w:t>
      </w:r>
      <w:r w:rsidRPr="002B6F18">
        <w:rPr>
          <w:rFonts w:ascii="Times New Roman" w:eastAsia="STHupo" w:hAnsi="Times New Roman" w:cs="Times New Roman"/>
          <w:noProof/>
        </w:rPr>
        <w:lastRenderedPageBreak/>
        <w:t xml:space="preserve">of 0.5N HCl to ensure pH </w:t>
      </w:r>
      <w:r w:rsidR="00B15399">
        <w:rPr>
          <w:rFonts w:ascii="Times New Roman" w:eastAsia="STHupo" w:hAnsi="Times New Roman" w:cs="Times New Roman"/>
          <w:noProof/>
        </w:rPr>
        <w:t>≤</w:t>
      </w:r>
      <w:r w:rsidR="00751E96">
        <w:rPr>
          <w:rFonts w:ascii="Times New Roman" w:eastAsia="STHupo" w:hAnsi="Times New Roman" w:cs="Times New Roman"/>
          <w:noProof/>
        </w:rPr>
        <w:t xml:space="preserve"> </w:t>
      </w:r>
      <w:r w:rsidRPr="002B6F18">
        <w:rPr>
          <w:rFonts w:ascii="Times New Roman" w:eastAsia="STHupo" w:hAnsi="Times New Roman" w:cs="Times New Roman"/>
          <w:noProof/>
        </w:rPr>
        <w:t xml:space="preserve">2.  </w:t>
      </w:r>
      <w:ins w:id="221" w:author="Clay Arango" w:date="2019-04-16T13:08:00Z">
        <w:r w:rsidR="008A374A">
          <w:rPr>
            <w:rFonts w:ascii="Times New Roman" w:eastAsia="STHupo" w:hAnsi="Times New Roman" w:cs="Times New Roman"/>
            <w:noProof/>
          </w:rPr>
          <w:t xml:space="preserve">All </w:t>
        </w:r>
      </w:ins>
      <w:del w:id="222" w:author="Clay Arango" w:date="2019-04-16T13:08:00Z">
        <w:r w:rsidRPr="002B6F18" w:rsidDel="008A374A">
          <w:rPr>
            <w:rFonts w:ascii="Times New Roman" w:eastAsia="STHupo" w:hAnsi="Times New Roman" w:cs="Times New Roman"/>
            <w:noProof/>
          </w:rPr>
          <w:delText xml:space="preserve">These </w:delText>
        </w:r>
      </w:del>
      <w:r w:rsidRPr="002B6F18">
        <w:rPr>
          <w:rFonts w:ascii="Times New Roman" w:eastAsia="STHupo" w:hAnsi="Times New Roman" w:cs="Times New Roman"/>
          <w:noProof/>
        </w:rPr>
        <w:t xml:space="preserve">samples were transported in a cooler out of the field and stored in a freezer </w:t>
      </w:r>
      <w:ins w:id="223" w:author="Clay Arango" w:date="2019-04-16T13:08:00Z">
        <w:r w:rsidR="008A374A">
          <w:rPr>
            <w:rFonts w:ascii="Times New Roman" w:eastAsia="STHupo" w:hAnsi="Times New Roman" w:cs="Times New Roman"/>
            <w:noProof/>
          </w:rPr>
          <w:t xml:space="preserve">within 24 h </w:t>
        </w:r>
      </w:ins>
      <w:r w:rsidRPr="002B6F18">
        <w:rPr>
          <w:rFonts w:ascii="Times New Roman" w:eastAsia="STHupo" w:hAnsi="Times New Roman" w:cs="Times New Roman"/>
          <w:noProof/>
        </w:rPr>
        <w:t xml:space="preserve">until </w:t>
      </w:r>
      <w:del w:id="224" w:author="Clay Arango" w:date="2019-04-16T13:08:00Z">
        <w:r w:rsidRPr="002B6F18" w:rsidDel="008A374A">
          <w:rPr>
            <w:rFonts w:ascii="Times New Roman" w:eastAsia="STHupo" w:hAnsi="Times New Roman" w:cs="Times New Roman"/>
            <w:noProof/>
          </w:rPr>
          <w:delText>analysis</w:delText>
        </w:r>
      </w:del>
      <w:ins w:id="225" w:author="Clay Arango" w:date="2019-04-16T13:08:00Z">
        <w:r w:rsidR="008A374A" w:rsidRPr="002B6F18">
          <w:rPr>
            <w:rFonts w:ascii="Times New Roman" w:eastAsia="STHupo" w:hAnsi="Times New Roman" w:cs="Times New Roman"/>
            <w:noProof/>
          </w:rPr>
          <w:t>analys</w:t>
        </w:r>
        <w:r w:rsidR="008A374A">
          <w:rPr>
            <w:rFonts w:ascii="Times New Roman" w:eastAsia="STHupo" w:hAnsi="Times New Roman" w:cs="Times New Roman"/>
            <w:noProof/>
          </w:rPr>
          <w:t>e</w:t>
        </w:r>
        <w:r w:rsidR="008A374A" w:rsidRPr="002B6F18">
          <w:rPr>
            <w:rFonts w:ascii="Times New Roman" w:eastAsia="STHupo" w:hAnsi="Times New Roman" w:cs="Times New Roman"/>
            <w:noProof/>
          </w:rPr>
          <w:t>s</w:t>
        </w:r>
        <w:r w:rsidR="008A374A">
          <w:rPr>
            <w:rFonts w:ascii="Times New Roman" w:eastAsia="STHupo" w:hAnsi="Times New Roman" w:cs="Times New Roman"/>
            <w:noProof/>
          </w:rPr>
          <w:t xml:space="preserve"> could be performed</w:t>
        </w:r>
      </w:ins>
      <w:r w:rsidRPr="002B6F18">
        <w:rPr>
          <w:rFonts w:ascii="Times New Roman" w:eastAsia="STHupo" w:hAnsi="Times New Roman" w:cs="Times New Roman"/>
          <w:noProof/>
        </w:rPr>
        <w:t>.</w:t>
      </w:r>
    </w:p>
    <w:p w14:paraId="569EA24C" w14:textId="2F57BF51" w:rsidR="004455A0" w:rsidRPr="002B6F18" w:rsidRDefault="004455A0">
      <w:pPr>
        <w:spacing w:line="480" w:lineRule="auto"/>
        <w:rPr>
          <w:rFonts w:ascii="Times New Roman" w:eastAsia="STHupo" w:hAnsi="Times New Roman" w:cs="Times New Roman"/>
          <w:b/>
          <w:noProof/>
        </w:rPr>
      </w:pPr>
      <w:r w:rsidRPr="002B6F18">
        <w:rPr>
          <w:rFonts w:ascii="Times New Roman" w:eastAsia="STHupo" w:hAnsi="Times New Roman" w:cs="Times New Roman"/>
          <w:noProof/>
        </w:rPr>
        <w:tab/>
        <w:t>I analyzed the samples for ammonium (NH</w:t>
      </w:r>
      <w:r w:rsidRPr="002B6F18">
        <w:rPr>
          <w:rFonts w:ascii="Times New Roman" w:eastAsia="STHupo" w:hAnsi="Times New Roman" w:cs="Times New Roman"/>
          <w:noProof/>
          <w:vertAlign w:val="subscript"/>
        </w:rPr>
        <w:t>4</w:t>
      </w:r>
      <w:r w:rsidRPr="002B6F18">
        <w:rPr>
          <w:rFonts w:ascii="Times New Roman" w:eastAsia="STHupo" w:hAnsi="Times New Roman" w:cs="Times New Roman"/>
          <w:noProof/>
          <w:vertAlign w:val="superscript"/>
        </w:rPr>
        <w:t>+</w:t>
      </w:r>
      <w:ins w:id="226" w:author="Clay Arango" w:date="2019-04-16T13:09:00Z">
        <w:r w:rsidR="008A374A">
          <w:rPr>
            <w:rFonts w:ascii="Times New Roman" w:eastAsia="STHupo" w:hAnsi="Times New Roman" w:cs="Times New Roman"/>
            <w:noProof/>
          </w:rPr>
          <w:t>-N</w:t>
        </w:r>
      </w:ins>
      <w:r w:rsidRPr="002B6F18">
        <w:rPr>
          <w:rFonts w:ascii="Times New Roman" w:eastAsia="STHupo" w:hAnsi="Times New Roman" w:cs="Times New Roman"/>
          <w:noProof/>
        </w:rPr>
        <w:t xml:space="preserve">) using </w:t>
      </w:r>
      <w:ins w:id="227" w:author="Clay Arango" w:date="2019-04-16T13:11:00Z">
        <w:r w:rsidR="008A374A">
          <w:rPr>
            <w:rFonts w:ascii="Times New Roman" w:eastAsia="STHupo" w:hAnsi="Times New Roman" w:cs="Times New Roman"/>
            <w:noProof/>
          </w:rPr>
          <w:t xml:space="preserve">the phenol hypchlorite method (Citation) in a </w:t>
        </w:r>
      </w:ins>
      <w:commentRangeStart w:id="228"/>
      <w:r w:rsidR="0026520C">
        <w:rPr>
          <w:rFonts w:ascii="Times New Roman" w:eastAsia="STHupo" w:hAnsi="Times New Roman" w:cs="Times New Roman"/>
          <w:noProof/>
        </w:rPr>
        <w:fldChar w:fldCharType="begin"/>
      </w:r>
      <w:r w:rsidR="00A36035">
        <w:rPr>
          <w:rFonts w:ascii="Times New Roman" w:eastAsia="STHupo" w:hAnsi="Times New Roman" w:cs="Times New Roman"/>
          <w:noProof/>
        </w:rPr>
        <w:instrText xml:space="preserve"> ADDIN ZOTERO_ITEM CSL_CITATION {"citationID":"oHd1zgqv","properties":{"formattedCitation":"(EPA-103-B Rev. 1 2012)","plainCitation":"(EPA-103-B Rev. 1 2012)","dontUpdate":true,"noteIndex":0},"citationItems":[{"id":144,"uris":["http://zotero.org/users/local/WH62bQVK/items/U499RAF9"],"uri":["http://zotero.org/users/local/WH62bQVK/items/U499RAF9"],"itemData":{"id":144,"type":"article","title":"AQ1 Method: Ammonia-N in Drinking and Surface Waters, Domestic and Industrial Wastes","publisher":"Seal Analytical","author":[{"literal":"EPA-103-B Rev. 1"}],"issued":{"date-parts":[["2012"]]}}}],"schema":"https://github.com/citation-style-language/schema/raw/master/csl-citation.json"} </w:instrText>
      </w:r>
      <w:r w:rsidR="0026520C">
        <w:rPr>
          <w:rFonts w:ascii="Times New Roman" w:eastAsia="STHupo" w:hAnsi="Times New Roman" w:cs="Times New Roman"/>
          <w:noProof/>
        </w:rPr>
        <w:fldChar w:fldCharType="separate"/>
      </w:r>
      <w:r w:rsidR="0026520C">
        <w:rPr>
          <w:rFonts w:ascii="Times New Roman" w:hAnsi="Times New Roman" w:cs="Times New Roman"/>
        </w:rPr>
        <w:t xml:space="preserve">methodology </w:t>
      </w:r>
      <w:del w:id="229" w:author="Clay Arango" w:date="2019-04-16T13:11:00Z">
        <w:r w:rsidR="0026520C" w:rsidDel="008A374A">
          <w:rPr>
            <w:rFonts w:ascii="Times New Roman" w:hAnsi="Times New Roman" w:cs="Times New Roman"/>
          </w:rPr>
          <w:delText xml:space="preserve">according </w:delText>
        </w:r>
      </w:del>
      <w:ins w:id="230" w:author="Clay Arango" w:date="2019-04-16T13:11:00Z">
        <w:r w:rsidR="008A374A">
          <w:rPr>
            <w:rFonts w:ascii="Times New Roman" w:hAnsi="Times New Roman" w:cs="Times New Roman"/>
          </w:rPr>
          <w:t xml:space="preserve">adapted from </w:t>
        </w:r>
      </w:ins>
      <w:del w:id="231" w:author="Clay Arango" w:date="2019-04-16T13:11:00Z">
        <w:r w:rsidR="0026520C" w:rsidDel="008A374A">
          <w:rPr>
            <w:rFonts w:ascii="Times New Roman" w:hAnsi="Times New Roman" w:cs="Times New Roman"/>
          </w:rPr>
          <w:delText xml:space="preserve">to </w:delText>
        </w:r>
      </w:del>
      <w:r w:rsidR="0026520C" w:rsidRPr="00C70BDB">
        <w:rPr>
          <w:rFonts w:ascii="Times New Roman" w:hAnsi="Times New Roman" w:cs="Times New Roman"/>
        </w:rPr>
        <w:t xml:space="preserve">EPA-103-B Rev. 1 </w:t>
      </w:r>
      <w:r w:rsidR="0026520C">
        <w:rPr>
          <w:rFonts w:ascii="Times New Roman" w:hAnsi="Times New Roman" w:cs="Times New Roman"/>
        </w:rPr>
        <w:t>(</w:t>
      </w:r>
      <w:r w:rsidR="0026520C" w:rsidRPr="00C70BDB">
        <w:rPr>
          <w:rFonts w:ascii="Times New Roman" w:hAnsi="Times New Roman" w:cs="Times New Roman"/>
        </w:rPr>
        <w:t>2012)</w:t>
      </w:r>
      <w:r w:rsidR="0026520C">
        <w:rPr>
          <w:rFonts w:ascii="Times New Roman" w:eastAsia="STHupo" w:hAnsi="Times New Roman" w:cs="Times New Roman"/>
          <w:noProof/>
        </w:rPr>
        <w:fldChar w:fldCharType="end"/>
      </w:r>
      <w:commentRangeEnd w:id="228"/>
      <w:r w:rsidR="008A374A">
        <w:rPr>
          <w:rStyle w:val="CommentReference"/>
        </w:rPr>
        <w:commentReference w:id="228"/>
      </w:r>
      <w:r w:rsidR="0026520C">
        <w:rPr>
          <w:rFonts w:ascii="Times New Roman" w:eastAsia="STHupo" w:hAnsi="Times New Roman" w:cs="Times New Roman"/>
          <w:noProof/>
        </w:rPr>
        <w:t xml:space="preserve"> </w:t>
      </w:r>
      <w:r w:rsidR="00D84D26" w:rsidRPr="002B6F18">
        <w:rPr>
          <w:rFonts w:ascii="Times New Roman" w:eastAsia="STHupo" w:hAnsi="Times New Roman" w:cs="Times New Roman"/>
          <w:noProof/>
        </w:rPr>
        <w:t>with the exception that 0.025 mg</w:t>
      </w:r>
      <w:r w:rsidR="00492BD9" w:rsidRPr="002B6F18">
        <w:rPr>
          <w:rFonts w:ascii="Times New Roman" w:eastAsia="STHupo" w:hAnsi="Times New Roman" w:cs="Times New Roman"/>
          <w:noProof/>
        </w:rPr>
        <w:t>/L</w:t>
      </w:r>
      <w:r w:rsidR="00D84D26" w:rsidRPr="002B6F18">
        <w:rPr>
          <w:rFonts w:ascii="Times New Roman" w:eastAsia="STHupo" w:hAnsi="Times New Roman" w:cs="Times New Roman"/>
          <w:noProof/>
        </w:rPr>
        <w:t xml:space="preserve"> </w:t>
      </w:r>
      <w:ins w:id="232" w:author="Clay Arango" w:date="2019-04-16T13:10:00Z">
        <w:r w:rsidR="008A374A" w:rsidRPr="002B6F18">
          <w:rPr>
            <w:rFonts w:ascii="Times New Roman" w:eastAsia="STHupo" w:hAnsi="Times New Roman" w:cs="Times New Roman"/>
            <w:noProof/>
          </w:rPr>
          <w:t>NH</w:t>
        </w:r>
        <w:r w:rsidR="008A374A" w:rsidRPr="002B6F18">
          <w:rPr>
            <w:rFonts w:ascii="Times New Roman" w:eastAsia="STHupo" w:hAnsi="Times New Roman" w:cs="Times New Roman"/>
            <w:noProof/>
            <w:vertAlign w:val="subscript"/>
          </w:rPr>
          <w:t>4</w:t>
        </w:r>
        <w:r w:rsidR="008A374A" w:rsidRPr="002B6F18">
          <w:rPr>
            <w:rFonts w:ascii="Times New Roman" w:eastAsia="STHupo" w:hAnsi="Times New Roman" w:cs="Times New Roman"/>
            <w:noProof/>
            <w:vertAlign w:val="superscript"/>
          </w:rPr>
          <w:t>+</w:t>
        </w:r>
        <w:r w:rsidR="008A374A">
          <w:rPr>
            <w:rFonts w:ascii="Times New Roman" w:eastAsia="STHupo" w:hAnsi="Times New Roman" w:cs="Times New Roman"/>
            <w:noProof/>
          </w:rPr>
          <w:t>-N</w:t>
        </w:r>
        <w:r w:rsidR="008A374A" w:rsidRPr="002B6F18" w:rsidDel="008A374A">
          <w:rPr>
            <w:rFonts w:ascii="Times New Roman" w:eastAsia="STHupo" w:hAnsi="Times New Roman" w:cs="Times New Roman"/>
            <w:noProof/>
          </w:rPr>
          <w:t xml:space="preserve"> </w:t>
        </w:r>
      </w:ins>
      <w:del w:id="233" w:author="Clay Arango" w:date="2019-04-16T13:10:00Z">
        <w:r w:rsidR="00D84D26" w:rsidRPr="002B6F18" w:rsidDel="008A374A">
          <w:rPr>
            <w:rFonts w:ascii="Times New Roman" w:eastAsia="STHupo" w:hAnsi="Times New Roman" w:cs="Times New Roman"/>
            <w:noProof/>
          </w:rPr>
          <w:delText xml:space="preserve">ammonium </w:delText>
        </w:r>
      </w:del>
      <w:r w:rsidR="00D84D26" w:rsidRPr="002B6F18">
        <w:rPr>
          <w:rFonts w:ascii="Times New Roman" w:eastAsia="STHupo" w:hAnsi="Times New Roman" w:cs="Times New Roman"/>
          <w:noProof/>
        </w:rPr>
        <w:t xml:space="preserve">was added to the sample to ensure concentrations </w:t>
      </w:r>
      <w:r w:rsidR="00492BD9" w:rsidRPr="002B6F18">
        <w:rPr>
          <w:rFonts w:ascii="Times New Roman" w:eastAsia="STHupo" w:hAnsi="Times New Roman" w:cs="Times New Roman"/>
          <w:noProof/>
        </w:rPr>
        <w:t xml:space="preserve">were </w:t>
      </w:r>
      <w:del w:id="234" w:author="Clay Arango" w:date="2019-04-16T13:09:00Z">
        <w:r w:rsidR="00D84D26" w:rsidRPr="002B6F18" w:rsidDel="008A374A">
          <w:rPr>
            <w:rFonts w:ascii="Times New Roman" w:eastAsia="STHupo" w:hAnsi="Times New Roman" w:cs="Times New Roman"/>
            <w:noProof/>
          </w:rPr>
          <w:delText xml:space="preserve">within </w:delText>
        </w:r>
      </w:del>
      <w:ins w:id="235" w:author="Clay Arango" w:date="2019-04-16T13:09:00Z">
        <w:r w:rsidR="008A374A">
          <w:rPr>
            <w:rFonts w:ascii="Times New Roman" w:eastAsia="STHupo" w:hAnsi="Times New Roman" w:cs="Times New Roman"/>
            <w:noProof/>
          </w:rPr>
          <w:t>above</w:t>
        </w:r>
        <w:r w:rsidR="008A374A" w:rsidRPr="002B6F18">
          <w:rPr>
            <w:rFonts w:ascii="Times New Roman" w:eastAsia="STHupo" w:hAnsi="Times New Roman" w:cs="Times New Roman"/>
            <w:noProof/>
          </w:rPr>
          <w:t xml:space="preserve"> </w:t>
        </w:r>
      </w:ins>
      <w:r w:rsidR="00D84D26" w:rsidRPr="002B6F18">
        <w:rPr>
          <w:rFonts w:ascii="Times New Roman" w:eastAsia="STHupo" w:hAnsi="Times New Roman" w:cs="Times New Roman"/>
          <w:noProof/>
        </w:rPr>
        <w:t>the detection limit</w:t>
      </w:r>
      <w:ins w:id="236" w:author="Clay Arango" w:date="2019-04-16T13:09:00Z">
        <w:r w:rsidR="008A374A">
          <w:rPr>
            <w:rFonts w:ascii="Times New Roman" w:eastAsia="STHupo" w:hAnsi="Times New Roman" w:cs="Times New Roman"/>
            <w:noProof/>
          </w:rPr>
          <w:t xml:space="preserve">.  The added </w:t>
        </w:r>
      </w:ins>
      <w:ins w:id="237" w:author="Clay Arango" w:date="2019-04-16T13:10:00Z">
        <w:r w:rsidR="008A374A" w:rsidRPr="002B6F18">
          <w:rPr>
            <w:rFonts w:ascii="Times New Roman" w:eastAsia="STHupo" w:hAnsi="Times New Roman" w:cs="Times New Roman"/>
            <w:noProof/>
          </w:rPr>
          <w:t>NH</w:t>
        </w:r>
        <w:r w:rsidR="008A374A" w:rsidRPr="002B6F18">
          <w:rPr>
            <w:rFonts w:ascii="Times New Roman" w:eastAsia="STHupo" w:hAnsi="Times New Roman" w:cs="Times New Roman"/>
            <w:noProof/>
            <w:vertAlign w:val="subscript"/>
          </w:rPr>
          <w:t>4</w:t>
        </w:r>
        <w:r w:rsidR="008A374A" w:rsidRPr="002B6F18">
          <w:rPr>
            <w:rFonts w:ascii="Times New Roman" w:eastAsia="STHupo" w:hAnsi="Times New Roman" w:cs="Times New Roman"/>
            <w:noProof/>
            <w:vertAlign w:val="superscript"/>
          </w:rPr>
          <w:t>+</w:t>
        </w:r>
        <w:r w:rsidR="008A374A">
          <w:rPr>
            <w:rFonts w:ascii="Times New Roman" w:eastAsia="STHupo" w:hAnsi="Times New Roman" w:cs="Times New Roman"/>
            <w:noProof/>
          </w:rPr>
          <w:t>-N</w:t>
        </w:r>
      </w:ins>
      <w:ins w:id="238" w:author="Clay Arango" w:date="2019-04-16T13:09:00Z">
        <w:r w:rsidR="008A374A">
          <w:rPr>
            <w:rFonts w:ascii="Times New Roman" w:eastAsia="STHupo" w:hAnsi="Times New Roman" w:cs="Times New Roman"/>
            <w:noProof/>
          </w:rPr>
          <w:t xml:space="preserve"> was</w:t>
        </w:r>
      </w:ins>
      <w:r w:rsidR="00D84D26" w:rsidRPr="002B6F18">
        <w:rPr>
          <w:rFonts w:ascii="Times New Roman" w:eastAsia="STHupo" w:hAnsi="Times New Roman" w:cs="Times New Roman"/>
          <w:noProof/>
        </w:rPr>
        <w:t xml:space="preserve"> </w:t>
      </w:r>
      <w:del w:id="239" w:author="Clay Arango" w:date="2019-04-16T13:09:00Z">
        <w:r w:rsidR="00D84D26" w:rsidRPr="002B6F18" w:rsidDel="008A374A">
          <w:rPr>
            <w:rFonts w:ascii="Times New Roman" w:eastAsia="STHupo" w:hAnsi="Times New Roman" w:cs="Times New Roman"/>
            <w:noProof/>
          </w:rPr>
          <w:delText xml:space="preserve">and </w:delText>
        </w:r>
        <w:r w:rsidR="00492BD9" w:rsidRPr="002B6F18" w:rsidDel="008A374A">
          <w:rPr>
            <w:rFonts w:ascii="Times New Roman" w:eastAsia="STHupo" w:hAnsi="Times New Roman" w:cs="Times New Roman"/>
            <w:noProof/>
          </w:rPr>
          <w:delText xml:space="preserve">later </w:delText>
        </w:r>
      </w:del>
      <w:r w:rsidR="00D84D26" w:rsidRPr="002B6F18">
        <w:rPr>
          <w:rFonts w:ascii="Times New Roman" w:eastAsia="STHupo" w:hAnsi="Times New Roman" w:cs="Times New Roman"/>
          <w:noProof/>
        </w:rPr>
        <w:t>subtr</w:t>
      </w:r>
      <w:r w:rsidR="00492BD9" w:rsidRPr="002B6F18">
        <w:rPr>
          <w:rFonts w:ascii="Times New Roman" w:eastAsia="STHupo" w:hAnsi="Times New Roman" w:cs="Times New Roman"/>
          <w:noProof/>
        </w:rPr>
        <w:t>acted</w:t>
      </w:r>
      <w:ins w:id="240" w:author="Clay Arango" w:date="2019-04-16T13:09:00Z">
        <w:r w:rsidR="008A374A">
          <w:rPr>
            <w:rFonts w:ascii="Times New Roman" w:eastAsia="STHupo" w:hAnsi="Times New Roman" w:cs="Times New Roman"/>
            <w:noProof/>
          </w:rPr>
          <w:t xml:space="preserve"> </w:t>
        </w:r>
      </w:ins>
      <w:ins w:id="241" w:author="Clay Arango" w:date="2019-04-16T13:10:00Z">
        <w:r w:rsidR="008A374A">
          <w:rPr>
            <w:rFonts w:ascii="Times New Roman" w:eastAsia="STHupo" w:hAnsi="Times New Roman" w:cs="Times New Roman"/>
            <w:noProof/>
          </w:rPr>
          <w:t>before data analysis</w:t>
        </w:r>
      </w:ins>
      <w:r w:rsidR="00492BD9" w:rsidRPr="002B6F18">
        <w:rPr>
          <w:rFonts w:ascii="Times New Roman" w:eastAsia="STHupo" w:hAnsi="Times New Roman" w:cs="Times New Roman"/>
          <w:noProof/>
        </w:rPr>
        <w:t xml:space="preserve">.  </w:t>
      </w:r>
      <w:r w:rsidR="00D97521" w:rsidRPr="002B6F18">
        <w:rPr>
          <w:rFonts w:ascii="Times New Roman" w:eastAsia="STHupo" w:hAnsi="Times New Roman" w:cs="Times New Roman"/>
          <w:noProof/>
        </w:rPr>
        <w:t>I analyzed n</w:t>
      </w:r>
      <w:r w:rsidRPr="002B6F18">
        <w:rPr>
          <w:rFonts w:ascii="Times New Roman" w:eastAsia="STHupo" w:hAnsi="Times New Roman" w:cs="Times New Roman"/>
          <w:noProof/>
        </w:rPr>
        <w:t>itrate + nitrite (NO</w:t>
      </w:r>
      <w:r w:rsidRPr="002B6F18">
        <w:rPr>
          <w:rFonts w:ascii="Times New Roman" w:eastAsia="STHupo" w:hAnsi="Times New Roman" w:cs="Times New Roman"/>
          <w:noProof/>
          <w:vertAlign w:val="subscript"/>
        </w:rPr>
        <w:t>3</w:t>
      </w:r>
      <w:r w:rsidRPr="002B6F18">
        <w:rPr>
          <w:rFonts w:ascii="Times New Roman" w:eastAsia="STHupo" w:hAnsi="Times New Roman" w:cs="Times New Roman"/>
          <w:noProof/>
          <w:vertAlign w:val="superscript"/>
        </w:rPr>
        <w:t>-</w:t>
      </w:r>
      <w:ins w:id="242" w:author="Clay Arango" w:date="2019-04-16T13:12:00Z">
        <w:r w:rsidR="008A374A">
          <w:rPr>
            <w:rFonts w:ascii="Times New Roman" w:eastAsia="STHupo" w:hAnsi="Times New Roman" w:cs="Times New Roman"/>
            <w:noProof/>
          </w:rPr>
          <w:t>-N</w:t>
        </w:r>
      </w:ins>
      <w:r w:rsidRPr="002B6F18">
        <w:rPr>
          <w:rFonts w:ascii="Times New Roman" w:eastAsia="STHupo" w:hAnsi="Times New Roman" w:cs="Times New Roman"/>
          <w:noProof/>
          <w:vertAlign w:val="superscript"/>
        </w:rPr>
        <w:t xml:space="preserve"> </w:t>
      </w:r>
      <w:r w:rsidRPr="002B6F18">
        <w:rPr>
          <w:rFonts w:ascii="Times New Roman" w:eastAsia="STHupo" w:hAnsi="Times New Roman" w:cs="Times New Roman"/>
          <w:noProof/>
        </w:rPr>
        <w:t>+ NO</w:t>
      </w:r>
      <w:r w:rsidRPr="002B6F18">
        <w:rPr>
          <w:rFonts w:ascii="Times New Roman" w:eastAsia="STHupo" w:hAnsi="Times New Roman" w:cs="Times New Roman"/>
          <w:noProof/>
          <w:vertAlign w:val="subscript"/>
        </w:rPr>
        <w:t>2</w:t>
      </w:r>
      <w:r w:rsidRPr="002B6F18">
        <w:rPr>
          <w:rFonts w:ascii="Times New Roman" w:eastAsia="STHupo" w:hAnsi="Times New Roman" w:cs="Times New Roman"/>
          <w:noProof/>
          <w:vertAlign w:val="superscript"/>
        </w:rPr>
        <w:t>-</w:t>
      </w:r>
      <w:ins w:id="243" w:author="Clay Arango" w:date="2019-04-16T13:12:00Z">
        <w:r w:rsidR="008A374A">
          <w:rPr>
            <w:rFonts w:ascii="Times New Roman" w:eastAsia="STHupo" w:hAnsi="Times New Roman" w:cs="Times New Roman"/>
            <w:noProof/>
          </w:rPr>
          <w:t>-N</w:t>
        </w:r>
      </w:ins>
      <w:r w:rsidRPr="002B6F18">
        <w:rPr>
          <w:rFonts w:ascii="Times New Roman" w:eastAsia="STHupo" w:hAnsi="Times New Roman" w:cs="Times New Roman"/>
          <w:noProof/>
        </w:rPr>
        <w:t>; hereafter referred to as NO</w:t>
      </w:r>
      <w:r w:rsidRPr="002B6F18">
        <w:rPr>
          <w:rFonts w:ascii="Times New Roman" w:eastAsia="STHupo" w:hAnsi="Times New Roman" w:cs="Times New Roman"/>
          <w:noProof/>
          <w:vertAlign w:val="subscript"/>
        </w:rPr>
        <w:t>3</w:t>
      </w:r>
      <w:r w:rsidRPr="002B6F18">
        <w:rPr>
          <w:rFonts w:ascii="Times New Roman" w:eastAsia="STHupo" w:hAnsi="Times New Roman" w:cs="Times New Roman"/>
          <w:noProof/>
          <w:vertAlign w:val="superscript"/>
        </w:rPr>
        <w:t>-</w:t>
      </w:r>
      <w:ins w:id="244" w:author="Clay Arango" w:date="2019-04-16T13:13:00Z">
        <w:r w:rsidR="008A374A">
          <w:rPr>
            <w:rFonts w:ascii="Times New Roman" w:eastAsia="STHupo" w:hAnsi="Times New Roman" w:cs="Times New Roman"/>
            <w:noProof/>
          </w:rPr>
          <w:t>-N</w:t>
        </w:r>
      </w:ins>
      <w:r w:rsidRPr="002B6F18">
        <w:rPr>
          <w:rFonts w:ascii="Times New Roman" w:eastAsia="STHupo" w:hAnsi="Times New Roman" w:cs="Times New Roman"/>
          <w:noProof/>
        </w:rPr>
        <w:t>)</w:t>
      </w:r>
      <w:r w:rsidR="00492BD9" w:rsidRPr="002B6F18">
        <w:rPr>
          <w:rFonts w:ascii="Times New Roman" w:eastAsia="STHupo" w:hAnsi="Times New Roman" w:cs="Times New Roman"/>
          <w:noProof/>
        </w:rPr>
        <w:t xml:space="preserve"> </w:t>
      </w:r>
      <w:ins w:id="245" w:author="Clay Arango" w:date="2019-04-16T13:11:00Z">
        <w:r w:rsidR="008A374A">
          <w:rPr>
            <w:rFonts w:ascii="Times New Roman" w:eastAsia="STHupo" w:hAnsi="Times New Roman" w:cs="Times New Roman"/>
            <w:noProof/>
          </w:rPr>
          <w:t xml:space="preserve">using the </w:t>
        </w:r>
        <w:commentRangeStart w:id="246"/>
        <w:r w:rsidR="008A374A">
          <w:rPr>
            <w:rFonts w:ascii="Times New Roman" w:eastAsia="STHupo" w:hAnsi="Times New Roman" w:cs="Times New Roman"/>
            <w:noProof/>
          </w:rPr>
          <w:t>cadmium reduction method</w:t>
        </w:r>
      </w:ins>
      <w:r w:rsidRPr="002B6F18">
        <w:rPr>
          <w:rFonts w:ascii="Times New Roman" w:eastAsia="STHupo" w:hAnsi="Times New Roman" w:cs="Times New Roman"/>
          <w:noProof/>
        </w:rPr>
        <w:t xml:space="preserve"> </w:t>
      </w:r>
      <w:commentRangeEnd w:id="246"/>
      <w:r w:rsidR="008A374A">
        <w:rPr>
          <w:rStyle w:val="CommentReference"/>
        </w:rPr>
        <w:commentReference w:id="246"/>
      </w:r>
      <w:r w:rsidR="0026520C">
        <w:rPr>
          <w:rFonts w:ascii="Times New Roman" w:eastAsia="STHupo" w:hAnsi="Times New Roman" w:cs="Times New Roman"/>
          <w:noProof/>
        </w:rPr>
        <w:t>according to</w:t>
      </w:r>
      <w:ins w:id="247" w:author="Clay Arango" w:date="2019-04-16T13:12:00Z">
        <w:r w:rsidR="008A374A">
          <w:rPr>
            <w:rFonts w:ascii="Times New Roman" w:eastAsia="STHupo" w:hAnsi="Times New Roman" w:cs="Times New Roman"/>
            <w:noProof/>
          </w:rPr>
          <w:t xml:space="preserve"> a methodology adapted from</w:t>
        </w:r>
      </w:ins>
      <w:r w:rsidR="0026520C">
        <w:rPr>
          <w:rFonts w:ascii="Times New Roman" w:eastAsia="STHupo" w:hAnsi="Times New Roman" w:cs="Times New Roman"/>
          <w:noProof/>
        </w:rPr>
        <w:t xml:space="preserve"> </w:t>
      </w:r>
      <w:r w:rsidR="0026520C">
        <w:rPr>
          <w:rFonts w:ascii="Times New Roman" w:eastAsia="STHupo" w:hAnsi="Times New Roman" w:cs="Times New Roman"/>
          <w:noProof/>
        </w:rPr>
        <w:fldChar w:fldCharType="begin"/>
      </w:r>
      <w:r w:rsidR="00A36035">
        <w:rPr>
          <w:rFonts w:ascii="Times New Roman" w:eastAsia="STHupo" w:hAnsi="Times New Roman" w:cs="Times New Roman"/>
          <w:noProof/>
        </w:rPr>
        <w:instrText xml:space="preserve"> ADDIN ZOTERO_ITEM CSL_CITATION {"citationID":"0GLWPM9k","properties":{"formattedCitation":"(EPA-127-B Rev. 1 2016)","plainCitation":"(EPA-127-B Rev. 1 2016)","dontUpdate":true,"noteIndex":0},"citationItems":[{"id":142,"uris":["http://zotero.org/users/local/WH62bQVK/items/ZPPZWMCK"],"uri":["http://zotero.org/users/local/WH62bQVK/items/ZPPZWMCK"],"itemData":{"id":142,"type":"article","title":"AQ1 Method: Nitrate-N + Nitrite-N in Drinking and Surface Waters, Domestic and Industrial Wastes","publisher":"Seal Analytical","author":[{"literal":"EPA-127-B Rev. 1"}],"issued":{"date-parts":[["2016"]]}}}],"schema":"https://github.com/citation-style-language/schema/raw/master/csl-citation.json"} </w:instrText>
      </w:r>
      <w:r w:rsidR="0026520C">
        <w:rPr>
          <w:rFonts w:ascii="Times New Roman" w:eastAsia="STHupo" w:hAnsi="Times New Roman" w:cs="Times New Roman"/>
          <w:noProof/>
        </w:rPr>
        <w:fldChar w:fldCharType="separate"/>
      </w:r>
      <w:r w:rsidR="0026520C" w:rsidRPr="00C70BDB">
        <w:rPr>
          <w:rFonts w:ascii="Times New Roman" w:hAnsi="Times New Roman" w:cs="Times New Roman"/>
        </w:rPr>
        <w:t xml:space="preserve">EPA-127-B Rev. 1 </w:t>
      </w:r>
      <w:r w:rsidR="0026520C">
        <w:rPr>
          <w:rFonts w:ascii="Times New Roman" w:hAnsi="Times New Roman" w:cs="Times New Roman"/>
        </w:rPr>
        <w:t>(</w:t>
      </w:r>
      <w:r w:rsidR="0026520C" w:rsidRPr="00C70BDB">
        <w:rPr>
          <w:rFonts w:ascii="Times New Roman" w:hAnsi="Times New Roman" w:cs="Times New Roman"/>
        </w:rPr>
        <w:t>2016)</w:t>
      </w:r>
      <w:r w:rsidR="0026520C">
        <w:rPr>
          <w:rFonts w:ascii="Times New Roman" w:eastAsia="STHupo" w:hAnsi="Times New Roman" w:cs="Times New Roman"/>
          <w:noProof/>
        </w:rPr>
        <w:fldChar w:fldCharType="end"/>
      </w:r>
      <w:ins w:id="248" w:author="Clay Arango" w:date="2019-04-16T13:12:00Z">
        <w:r w:rsidR="008A374A">
          <w:rPr>
            <w:rFonts w:ascii="Times New Roman" w:eastAsia="STHupo" w:hAnsi="Times New Roman" w:cs="Times New Roman"/>
            <w:noProof/>
          </w:rPr>
          <w:t xml:space="preserve">.  I ultimately </w:t>
        </w:r>
      </w:ins>
      <w:del w:id="249" w:author="Clay Arango" w:date="2019-04-16T13:12:00Z">
        <w:r w:rsidR="0026520C" w:rsidDel="008A374A">
          <w:rPr>
            <w:rFonts w:ascii="Times New Roman" w:eastAsia="STHupo" w:hAnsi="Times New Roman" w:cs="Times New Roman"/>
            <w:noProof/>
          </w:rPr>
          <w:delText xml:space="preserve"> </w:delText>
        </w:r>
        <w:r w:rsidR="00AC2A73" w:rsidRPr="002B6F18" w:rsidDel="008A374A">
          <w:rPr>
            <w:rFonts w:ascii="Times New Roman" w:eastAsia="STHupo" w:hAnsi="Times New Roman" w:cs="Times New Roman"/>
            <w:noProof/>
          </w:rPr>
          <w:delText xml:space="preserve">and </w:delText>
        </w:r>
      </w:del>
      <w:r w:rsidR="00AC2A73" w:rsidRPr="002B6F18">
        <w:rPr>
          <w:rFonts w:ascii="Times New Roman" w:eastAsia="STHupo" w:hAnsi="Times New Roman" w:cs="Times New Roman"/>
          <w:noProof/>
        </w:rPr>
        <w:t xml:space="preserve">added the ammonium and nitrate concentrations together to obtain a concentration of total dissolved inorganic nitrogen (DIN).  I </w:t>
      </w:r>
      <w:del w:id="250" w:author="Clay Arango" w:date="2019-04-16T13:29:00Z">
        <w:r w:rsidR="00AC2A73" w:rsidRPr="002B6F18" w:rsidDel="00A23E9E">
          <w:rPr>
            <w:rFonts w:ascii="Times New Roman" w:eastAsia="STHupo" w:hAnsi="Times New Roman" w:cs="Times New Roman"/>
            <w:noProof/>
          </w:rPr>
          <w:delText>analyzed the sample for</w:delText>
        </w:r>
      </w:del>
      <w:ins w:id="251" w:author="Clay Arango" w:date="2019-04-16T13:29:00Z">
        <w:r w:rsidR="00A23E9E">
          <w:rPr>
            <w:rFonts w:ascii="Times New Roman" w:eastAsia="STHupo" w:hAnsi="Times New Roman" w:cs="Times New Roman"/>
            <w:noProof/>
          </w:rPr>
          <w:t xml:space="preserve">meausured </w:t>
        </w:r>
      </w:ins>
      <w:del w:id="252" w:author="Clay Arango" w:date="2019-04-16T13:29:00Z">
        <w:r w:rsidR="00AC2A73" w:rsidRPr="002B6F18" w:rsidDel="00A23E9E">
          <w:rPr>
            <w:rFonts w:ascii="Times New Roman" w:eastAsia="STHupo" w:hAnsi="Times New Roman" w:cs="Times New Roman"/>
            <w:noProof/>
          </w:rPr>
          <w:delText xml:space="preserve"> </w:delText>
        </w:r>
      </w:del>
      <w:r w:rsidRPr="002B6F18">
        <w:rPr>
          <w:rFonts w:ascii="Times New Roman" w:eastAsia="STHupo" w:hAnsi="Times New Roman" w:cs="Times New Roman"/>
          <w:noProof/>
        </w:rPr>
        <w:t>phosphate (PO</w:t>
      </w:r>
      <w:r w:rsidRPr="002B6F18">
        <w:rPr>
          <w:rFonts w:ascii="Times New Roman" w:eastAsia="STHupo" w:hAnsi="Times New Roman" w:cs="Times New Roman"/>
          <w:noProof/>
          <w:vertAlign w:val="subscript"/>
        </w:rPr>
        <w:t>4</w:t>
      </w:r>
      <w:r w:rsidRPr="002B6F18">
        <w:rPr>
          <w:rFonts w:ascii="Times New Roman" w:eastAsia="STHupo" w:hAnsi="Times New Roman" w:cs="Times New Roman"/>
          <w:noProof/>
          <w:vertAlign w:val="superscript"/>
        </w:rPr>
        <w:t>3-</w:t>
      </w:r>
      <w:r w:rsidRPr="002B6F18">
        <w:rPr>
          <w:rFonts w:ascii="Times New Roman" w:eastAsia="STHupo" w:hAnsi="Times New Roman" w:cs="Times New Roman"/>
          <w:noProof/>
        </w:rPr>
        <w:t>)</w:t>
      </w:r>
      <w:ins w:id="253" w:author="Clay Arango" w:date="2019-04-16T13:29:00Z">
        <w:r w:rsidR="00A23E9E">
          <w:rPr>
            <w:rFonts w:ascii="Times New Roman" w:eastAsia="STHupo" w:hAnsi="Times New Roman" w:cs="Times New Roman"/>
            <w:noProof/>
          </w:rPr>
          <w:t>,</w:t>
        </w:r>
      </w:ins>
      <w:r w:rsidR="0026520C">
        <w:rPr>
          <w:rFonts w:ascii="Times New Roman" w:eastAsia="STHupo" w:hAnsi="Times New Roman" w:cs="Times New Roman"/>
          <w:noProof/>
        </w:rPr>
        <w:t xml:space="preserve"> </w:t>
      </w:r>
      <w:r w:rsidR="0026520C" w:rsidRPr="002B6F18">
        <w:rPr>
          <w:rFonts w:ascii="Times New Roman" w:eastAsia="STHupo" w:hAnsi="Times New Roman" w:cs="Times New Roman"/>
          <w:noProof/>
        </w:rPr>
        <w:t>referred to here as soluble reactive phosphorus (SRP)</w:t>
      </w:r>
      <w:r w:rsidR="0026520C">
        <w:rPr>
          <w:rFonts w:ascii="Times New Roman" w:eastAsia="STHupo" w:hAnsi="Times New Roman" w:cs="Times New Roman"/>
          <w:noProof/>
        </w:rPr>
        <w:t xml:space="preserve"> </w:t>
      </w:r>
      <w:ins w:id="254" w:author="Clay Arango" w:date="2019-04-16T13:29:00Z">
        <w:r w:rsidR="00A23E9E">
          <w:rPr>
            <w:rFonts w:ascii="Times New Roman" w:eastAsia="STHupo" w:hAnsi="Times New Roman" w:cs="Times New Roman"/>
            <w:noProof/>
          </w:rPr>
          <w:t xml:space="preserve">using the </w:t>
        </w:r>
        <w:commentRangeStart w:id="255"/>
        <w:r w:rsidR="00A23E9E">
          <w:rPr>
            <w:rFonts w:ascii="Times New Roman" w:eastAsia="STHupo" w:hAnsi="Times New Roman" w:cs="Times New Roman"/>
            <w:noProof/>
          </w:rPr>
          <w:t>molybdate method</w:t>
        </w:r>
        <w:commentRangeEnd w:id="255"/>
        <w:r w:rsidR="00A23E9E">
          <w:rPr>
            <w:rStyle w:val="CommentReference"/>
          </w:rPr>
          <w:commentReference w:id="255"/>
        </w:r>
        <w:r w:rsidR="00A23E9E">
          <w:rPr>
            <w:rFonts w:ascii="Times New Roman" w:eastAsia="STHupo" w:hAnsi="Times New Roman" w:cs="Times New Roman"/>
            <w:noProof/>
          </w:rPr>
          <w:t xml:space="preserve"> </w:t>
        </w:r>
      </w:ins>
      <w:r w:rsidR="0026520C">
        <w:rPr>
          <w:rFonts w:ascii="Times New Roman" w:eastAsia="STHupo" w:hAnsi="Times New Roman" w:cs="Times New Roman"/>
          <w:noProof/>
        </w:rPr>
        <w:t xml:space="preserve">according to </w:t>
      </w:r>
      <w:r w:rsidR="0026520C">
        <w:rPr>
          <w:rFonts w:ascii="Times New Roman" w:eastAsia="STHupo" w:hAnsi="Times New Roman" w:cs="Times New Roman"/>
          <w:noProof/>
        </w:rPr>
        <w:fldChar w:fldCharType="begin"/>
      </w:r>
      <w:r w:rsidR="00A36035">
        <w:rPr>
          <w:rFonts w:ascii="Times New Roman" w:eastAsia="STHupo" w:hAnsi="Times New Roman" w:cs="Times New Roman"/>
          <w:noProof/>
        </w:rPr>
        <w:instrText xml:space="preserve"> ADDIN ZOTERO_ITEM CSL_CITATION {"citationID":"1pGoGIZz","properties":{"formattedCitation":"(EPA-155-B Rev. 0 2016)","plainCitation":"(EPA-155-B Rev. 0 2016)","dontUpdate":true,"noteIndex":0},"citationItems":[{"id":143,"uris":["http://zotero.org/users/local/WH62bQVK/items/FEPWY99V"],"uri":["http://zotero.org/users/local/WH62bQVK/items/FEPWY99V"],"itemData":{"id":143,"type":"article","title":"AQ1 Method: O-Phosphate-P in Drinking, Saline and Surface Waters, Domestic and Industrial Wastes","publisher":"Seal Analytical","author":[{"literal":"EPA-155-B Rev. 0"}],"issued":{"date-parts":[["2016"]]}}}],"schema":"https://github.com/citation-style-language/schema/raw/master/csl-citation.json"} </w:instrText>
      </w:r>
      <w:r w:rsidR="0026520C">
        <w:rPr>
          <w:rFonts w:ascii="Times New Roman" w:eastAsia="STHupo" w:hAnsi="Times New Roman" w:cs="Times New Roman"/>
          <w:noProof/>
        </w:rPr>
        <w:fldChar w:fldCharType="separate"/>
      </w:r>
      <w:r w:rsidR="0026520C" w:rsidRPr="00C70BDB">
        <w:rPr>
          <w:rFonts w:ascii="Times New Roman" w:hAnsi="Times New Roman" w:cs="Times New Roman"/>
        </w:rPr>
        <w:t xml:space="preserve">EPA-155-B Rev. 0 </w:t>
      </w:r>
      <w:r w:rsidR="0026520C">
        <w:rPr>
          <w:rFonts w:ascii="Times New Roman" w:hAnsi="Times New Roman" w:cs="Times New Roman"/>
        </w:rPr>
        <w:t>(</w:t>
      </w:r>
      <w:r w:rsidR="0026520C" w:rsidRPr="00C70BDB">
        <w:rPr>
          <w:rFonts w:ascii="Times New Roman" w:hAnsi="Times New Roman" w:cs="Times New Roman"/>
        </w:rPr>
        <w:t>2016)</w:t>
      </w:r>
      <w:r w:rsidR="0026520C">
        <w:rPr>
          <w:rFonts w:ascii="Times New Roman" w:eastAsia="STHupo" w:hAnsi="Times New Roman" w:cs="Times New Roman"/>
          <w:noProof/>
        </w:rPr>
        <w:fldChar w:fldCharType="end"/>
      </w:r>
      <w:r w:rsidR="0026520C">
        <w:rPr>
          <w:rFonts w:ascii="Times New Roman" w:eastAsia="STHupo" w:hAnsi="Times New Roman" w:cs="Times New Roman"/>
          <w:noProof/>
        </w:rPr>
        <w:t xml:space="preserve"> </w:t>
      </w:r>
      <w:r w:rsidRPr="002B6F18">
        <w:rPr>
          <w:rFonts w:ascii="Times New Roman" w:eastAsia="STHupo" w:hAnsi="Times New Roman" w:cs="Times New Roman"/>
          <w:noProof/>
        </w:rPr>
        <w:t xml:space="preserve">.  </w:t>
      </w:r>
      <w:ins w:id="256" w:author="Clay Arango" w:date="2019-04-16T13:30:00Z">
        <w:r w:rsidR="00A23E9E">
          <w:rPr>
            <w:rFonts w:ascii="Times New Roman" w:eastAsia="STHupo" w:hAnsi="Times New Roman" w:cs="Times New Roman"/>
            <w:noProof/>
          </w:rPr>
          <w:t xml:space="preserve">Ammonium, nitrate, and SRP </w:t>
        </w:r>
      </w:ins>
      <w:del w:id="257" w:author="Clay Arango" w:date="2019-04-16T13:30:00Z">
        <w:r w:rsidR="00CC1AC8" w:rsidRPr="002B6F18" w:rsidDel="00A23E9E">
          <w:rPr>
            <w:rFonts w:ascii="Times New Roman" w:eastAsia="STHupo" w:hAnsi="Times New Roman" w:cs="Times New Roman"/>
            <w:noProof/>
          </w:rPr>
          <w:delText xml:space="preserve">These </w:delText>
        </w:r>
      </w:del>
      <w:r w:rsidR="00CC1AC8" w:rsidRPr="002B6F18">
        <w:rPr>
          <w:rFonts w:ascii="Times New Roman" w:eastAsia="STHupo" w:hAnsi="Times New Roman" w:cs="Times New Roman"/>
          <w:noProof/>
        </w:rPr>
        <w:t xml:space="preserve">samples </w:t>
      </w:r>
      <w:r w:rsidRPr="002B6F18">
        <w:rPr>
          <w:rFonts w:ascii="Times New Roman" w:eastAsia="STHupo" w:hAnsi="Times New Roman" w:cs="Times New Roman"/>
          <w:noProof/>
        </w:rPr>
        <w:t xml:space="preserve">were </w:t>
      </w:r>
      <w:ins w:id="258" w:author="Clay Arango" w:date="2019-04-16T13:30:00Z">
        <w:r w:rsidR="00A23E9E">
          <w:rPr>
            <w:rFonts w:ascii="Times New Roman" w:eastAsia="STHupo" w:hAnsi="Times New Roman" w:cs="Times New Roman"/>
            <w:noProof/>
          </w:rPr>
          <w:t xml:space="preserve">all </w:t>
        </w:r>
      </w:ins>
      <w:r w:rsidRPr="002B6F18">
        <w:rPr>
          <w:rFonts w:ascii="Times New Roman" w:eastAsia="STHupo" w:hAnsi="Times New Roman" w:cs="Times New Roman"/>
          <w:noProof/>
        </w:rPr>
        <w:t>run on an AQ1 Discrete Analyzer (Seal Analytical)</w:t>
      </w:r>
      <w:r w:rsidR="00492BD9" w:rsidRPr="002B6F18">
        <w:rPr>
          <w:rFonts w:ascii="Times New Roman" w:eastAsia="STHupo" w:hAnsi="Times New Roman" w:cs="Times New Roman"/>
          <w:noProof/>
        </w:rPr>
        <w:t xml:space="preserve">.  </w:t>
      </w:r>
      <w:r w:rsidRPr="002B6F18">
        <w:rPr>
          <w:rFonts w:ascii="Times New Roman" w:eastAsia="STHupo" w:hAnsi="Times New Roman" w:cs="Times New Roman"/>
          <w:noProof/>
        </w:rPr>
        <w:t xml:space="preserve">The acidified DOC sample was </w:t>
      </w:r>
      <w:ins w:id="259" w:author="Clay Arango" w:date="2019-04-16T13:31:00Z">
        <w:r w:rsidR="00A23E9E">
          <w:rPr>
            <w:rFonts w:ascii="Times New Roman" w:eastAsia="STHupo" w:hAnsi="Times New Roman" w:cs="Times New Roman"/>
            <w:noProof/>
          </w:rPr>
          <w:t xml:space="preserve">measured using the </w:t>
        </w:r>
        <w:commentRangeStart w:id="260"/>
        <w:r w:rsidR="00A23E9E">
          <w:rPr>
            <w:rFonts w:ascii="Times New Roman" w:eastAsia="STHupo" w:hAnsi="Times New Roman" w:cs="Times New Roman"/>
            <w:noProof/>
          </w:rPr>
          <w:t xml:space="preserve">infrared method </w:t>
        </w:r>
        <w:commentRangeEnd w:id="260"/>
        <w:r w:rsidR="00A23E9E">
          <w:rPr>
            <w:rStyle w:val="CommentReference"/>
          </w:rPr>
          <w:commentReference w:id="260"/>
        </w:r>
      </w:ins>
      <w:del w:id="261" w:author="Clay Arango" w:date="2019-04-16T13:31:00Z">
        <w:r w:rsidRPr="002B6F18" w:rsidDel="00A23E9E">
          <w:rPr>
            <w:rFonts w:ascii="Times New Roman" w:eastAsia="STHupo" w:hAnsi="Times New Roman" w:cs="Times New Roman"/>
            <w:noProof/>
          </w:rPr>
          <w:delText xml:space="preserve">analyzed on </w:delText>
        </w:r>
      </w:del>
      <w:ins w:id="262" w:author="Clay Arango" w:date="2019-04-16T13:31:00Z">
        <w:r w:rsidR="00A23E9E">
          <w:rPr>
            <w:rFonts w:ascii="Times New Roman" w:eastAsia="STHupo" w:hAnsi="Times New Roman" w:cs="Times New Roman"/>
            <w:noProof/>
          </w:rPr>
          <w:t xml:space="preserve">using </w:t>
        </w:r>
      </w:ins>
      <w:r w:rsidRPr="002B6F18">
        <w:rPr>
          <w:rFonts w:ascii="Times New Roman" w:eastAsia="STHupo" w:hAnsi="Times New Roman" w:cs="Times New Roman"/>
          <w:noProof/>
        </w:rPr>
        <w:t>a Shimadzu TOC-L (TOC-L Total Organic Carbon Analyzer, Shimadzu) with techniques outlined in the administrators manual.</w:t>
      </w:r>
      <w:r w:rsidR="00D617F4" w:rsidRPr="002B6F18">
        <w:rPr>
          <w:rFonts w:ascii="Times New Roman" w:eastAsia="STHupo" w:hAnsi="Times New Roman" w:cs="Times New Roman"/>
          <w:noProof/>
        </w:rPr>
        <w:t xml:space="preserve">  </w:t>
      </w:r>
    </w:p>
    <w:p w14:paraId="1EC518F3" w14:textId="4ECE3806" w:rsidR="004455A0" w:rsidRPr="002B6F18" w:rsidRDefault="004455A0">
      <w:pPr>
        <w:spacing w:line="480" w:lineRule="auto"/>
        <w:jc w:val="center"/>
        <w:outlineLvl w:val="0"/>
        <w:rPr>
          <w:rFonts w:ascii="Times New Roman" w:eastAsia="STHupo" w:hAnsi="Times New Roman" w:cs="Times New Roman"/>
          <w:u w:val="single"/>
        </w:rPr>
      </w:pPr>
      <w:r w:rsidRPr="002B6F18">
        <w:rPr>
          <w:rFonts w:ascii="Times New Roman" w:eastAsia="STHupo" w:hAnsi="Times New Roman" w:cs="Times New Roman"/>
          <w:u w:val="single"/>
        </w:rPr>
        <w:t>Fish</w:t>
      </w:r>
      <w:ins w:id="263" w:author="Clay Arango" w:date="2019-04-16T13:31:00Z">
        <w:r w:rsidR="00A23E9E">
          <w:rPr>
            <w:rFonts w:ascii="Times New Roman" w:eastAsia="STHupo" w:hAnsi="Times New Roman" w:cs="Times New Roman"/>
            <w:u w:val="single"/>
          </w:rPr>
          <w:t xml:space="preserve"> Population Estimates</w:t>
        </w:r>
      </w:ins>
    </w:p>
    <w:p w14:paraId="0A5AE5DE" w14:textId="3A69944F" w:rsidR="004455A0" w:rsidRPr="002B6F18" w:rsidRDefault="004455A0">
      <w:pPr>
        <w:spacing w:line="480" w:lineRule="auto"/>
        <w:rPr>
          <w:rFonts w:ascii="Times New Roman" w:eastAsia="STHupo" w:hAnsi="Times New Roman" w:cs="Times New Roman"/>
        </w:rPr>
      </w:pPr>
      <w:r w:rsidRPr="002B6F18">
        <w:rPr>
          <w:rFonts w:ascii="Times New Roman" w:eastAsia="STHupo" w:hAnsi="Times New Roman" w:cs="Times New Roman"/>
        </w:rPr>
        <w:tab/>
        <w:t>I conducted a population estimate of stream salmonids</w:t>
      </w:r>
      <w:r w:rsidR="009F7824" w:rsidRPr="002B6F18">
        <w:rPr>
          <w:rFonts w:ascii="Times New Roman" w:eastAsia="STHupo" w:hAnsi="Times New Roman" w:cs="Times New Roman"/>
        </w:rPr>
        <w:t xml:space="preserve"> (Family Salmonidae)</w:t>
      </w:r>
      <w:r w:rsidRPr="002B6F18">
        <w:rPr>
          <w:rFonts w:ascii="Times New Roman" w:eastAsia="STHupo" w:hAnsi="Times New Roman" w:cs="Times New Roman"/>
        </w:rPr>
        <w:t xml:space="preserve"> </w:t>
      </w:r>
      <w:r w:rsidR="00C93C3B">
        <w:rPr>
          <w:rFonts w:ascii="Times New Roman" w:eastAsia="STHupo" w:hAnsi="Times New Roman" w:cs="Times New Roman"/>
        </w:rPr>
        <w:t xml:space="preserve">25 m </w:t>
      </w:r>
      <w:r w:rsidRPr="002B6F18">
        <w:rPr>
          <w:rFonts w:ascii="Times New Roman" w:eastAsia="STHupo" w:hAnsi="Times New Roman" w:cs="Times New Roman"/>
        </w:rPr>
        <w:t>immediately upstream</w:t>
      </w:r>
      <w:r w:rsidR="00C93C3B">
        <w:rPr>
          <w:rFonts w:ascii="Times New Roman" w:eastAsia="STHupo" w:hAnsi="Times New Roman" w:cs="Times New Roman"/>
        </w:rPr>
        <w:t xml:space="preserve"> (35 m for Standup and 50 m for First 2017) </w:t>
      </w:r>
      <w:r w:rsidRPr="002B6F18">
        <w:rPr>
          <w:rFonts w:ascii="Times New Roman" w:eastAsia="STHupo" w:hAnsi="Times New Roman" w:cs="Times New Roman"/>
        </w:rPr>
        <w:t xml:space="preserve">of each site where </w:t>
      </w:r>
      <w:ins w:id="264" w:author="Clay Arango" w:date="2019-04-16T13:32:00Z">
        <w:r w:rsidR="00A23E9E" w:rsidRPr="002B6F18">
          <w:rPr>
            <w:rFonts w:ascii="Times New Roman" w:eastAsia="STHupo" w:hAnsi="Times New Roman" w:cs="Times New Roman"/>
          </w:rPr>
          <w:t xml:space="preserve">water samples were taken </w:t>
        </w:r>
        <w:r w:rsidR="00A23E9E">
          <w:rPr>
            <w:rFonts w:ascii="Times New Roman" w:eastAsia="STHupo" w:hAnsi="Times New Roman" w:cs="Times New Roman"/>
          </w:rPr>
          <w:t xml:space="preserve">and </w:t>
        </w:r>
      </w:ins>
      <w:r w:rsidRPr="002B6F18">
        <w:rPr>
          <w:rFonts w:ascii="Times New Roman" w:eastAsia="STHupo" w:hAnsi="Times New Roman" w:cs="Times New Roman"/>
        </w:rPr>
        <w:t xml:space="preserve">DO probes were deployed </w:t>
      </w:r>
      <w:del w:id="265" w:author="Clay Arango" w:date="2019-04-16T13:32:00Z">
        <w:r w:rsidRPr="002B6F18" w:rsidDel="00A23E9E">
          <w:rPr>
            <w:rFonts w:ascii="Times New Roman" w:eastAsia="STHupo" w:hAnsi="Times New Roman" w:cs="Times New Roman"/>
          </w:rPr>
          <w:delText xml:space="preserve">and </w:delText>
        </w:r>
      </w:del>
      <w:ins w:id="266" w:author="Clay Arango" w:date="2019-04-16T13:32:00Z">
        <w:r w:rsidR="00A23E9E">
          <w:rPr>
            <w:rFonts w:ascii="Times New Roman" w:eastAsia="STHupo" w:hAnsi="Times New Roman" w:cs="Times New Roman"/>
          </w:rPr>
          <w:t>for metabolism estimates</w:t>
        </w:r>
      </w:ins>
      <w:del w:id="267" w:author="Clay Arango" w:date="2019-04-16T13:32:00Z">
        <w:r w:rsidRPr="002B6F18" w:rsidDel="00A23E9E">
          <w:rPr>
            <w:rFonts w:ascii="Times New Roman" w:eastAsia="STHupo" w:hAnsi="Times New Roman" w:cs="Times New Roman"/>
          </w:rPr>
          <w:delText>water samples were taken</w:delText>
        </w:r>
      </w:del>
      <w:r w:rsidRPr="002B6F18">
        <w:rPr>
          <w:rFonts w:ascii="Times New Roman" w:eastAsia="STHupo" w:hAnsi="Times New Roman" w:cs="Times New Roman"/>
        </w:rPr>
        <w:t xml:space="preserve">.  The </w:t>
      </w:r>
      <w:r w:rsidR="00B15399">
        <w:rPr>
          <w:rFonts w:ascii="Times New Roman" w:eastAsia="STHupo" w:hAnsi="Times New Roman" w:cs="Times New Roman"/>
        </w:rPr>
        <w:t xml:space="preserve">collected </w:t>
      </w:r>
      <w:r w:rsidRPr="002B6F18">
        <w:rPr>
          <w:rFonts w:ascii="Times New Roman" w:eastAsia="STHupo" w:hAnsi="Times New Roman" w:cs="Times New Roman"/>
        </w:rPr>
        <w:t>fish included</w:t>
      </w:r>
      <w:r w:rsidR="0049592D" w:rsidRPr="002B6F18">
        <w:rPr>
          <w:rFonts w:ascii="Times New Roman" w:eastAsia="STHupo" w:hAnsi="Times New Roman" w:cs="Times New Roman"/>
        </w:rPr>
        <w:t xml:space="preserve"> </w:t>
      </w:r>
      <w:del w:id="268" w:author="Clay Arango" w:date="2019-04-16T13:32:00Z">
        <w:r w:rsidR="00B15399" w:rsidDel="00A23E9E">
          <w:rPr>
            <w:rFonts w:ascii="Times New Roman" w:eastAsia="STHupo" w:hAnsi="Times New Roman" w:cs="Times New Roman"/>
          </w:rPr>
          <w:delText xml:space="preserve">mostly </w:delText>
        </w:r>
      </w:del>
      <w:r w:rsidRPr="002B6F18">
        <w:rPr>
          <w:rFonts w:ascii="Times New Roman" w:eastAsia="STHupo" w:hAnsi="Times New Roman" w:cs="Times New Roman"/>
        </w:rPr>
        <w:t xml:space="preserve">native </w:t>
      </w:r>
      <w:proofErr w:type="spellStart"/>
      <w:r w:rsidRPr="002B6F18">
        <w:rPr>
          <w:rFonts w:ascii="Times New Roman" w:eastAsia="STHupo" w:hAnsi="Times New Roman" w:cs="Times New Roman"/>
        </w:rPr>
        <w:t>westslope</w:t>
      </w:r>
      <w:proofErr w:type="spellEnd"/>
      <w:r w:rsidRPr="002B6F18">
        <w:rPr>
          <w:rFonts w:ascii="Times New Roman" w:eastAsia="STHupo" w:hAnsi="Times New Roman" w:cs="Times New Roman"/>
        </w:rPr>
        <w:t xml:space="preserve"> cutthroat trout (</w:t>
      </w:r>
      <w:proofErr w:type="spellStart"/>
      <w:r w:rsidRPr="002B6F18">
        <w:rPr>
          <w:rFonts w:ascii="Times New Roman" w:eastAsia="STHupo" w:hAnsi="Times New Roman" w:cs="Times New Roman"/>
          <w:i/>
        </w:rPr>
        <w:t>Oncorhynchus</w:t>
      </w:r>
      <w:proofErr w:type="spellEnd"/>
      <w:r w:rsidRPr="002B6F18">
        <w:rPr>
          <w:rFonts w:ascii="Times New Roman" w:eastAsia="STHupo" w:hAnsi="Times New Roman" w:cs="Times New Roman"/>
          <w:i/>
        </w:rPr>
        <w:t xml:space="preserve"> </w:t>
      </w:r>
      <w:proofErr w:type="spellStart"/>
      <w:r w:rsidRPr="002B6F18">
        <w:rPr>
          <w:rFonts w:ascii="Times New Roman" w:eastAsia="STHupo" w:hAnsi="Times New Roman" w:cs="Times New Roman"/>
          <w:i/>
        </w:rPr>
        <w:t>clarkii</w:t>
      </w:r>
      <w:proofErr w:type="spellEnd"/>
      <w:r w:rsidRPr="002B6F18">
        <w:rPr>
          <w:rFonts w:ascii="Times New Roman" w:eastAsia="STHupo" w:hAnsi="Times New Roman" w:cs="Times New Roman"/>
          <w:i/>
        </w:rPr>
        <w:t xml:space="preserve"> </w:t>
      </w:r>
      <w:proofErr w:type="spellStart"/>
      <w:r w:rsidRPr="002B6F18">
        <w:rPr>
          <w:rFonts w:ascii="Times New Roman" w:eastAsia="STHupo" w:hAnsi="Times New Roman" w:cs="Times New Roman"/>
          <w:i/>
        </w:rPr>
        <w:t>lewisi</w:t>
      </w:r>
      <w:proofErr w:type="spellEnd"/>
      <w:r w:rsidRPr="002B6F18">
        <w:rPr>
          <w:rFonts w:ascii="Times New Roman" w:eastAsia="STHupo" w:hAnsi="Times New Roman" w:cs="Times New Roman"/>
        </w:rPr>
        <w:t xml:space="preserve">) with some </w:t>
      </w:r>
      <w:del w:id="269" w:author="Clay Arango" w:date="2019-04-16T13:32:00Z">
        <w:r w:rsidRPr="002B6F18" w:rsidDel="00A23E9E">
          <w:rPr>
            <w:rFonts w:ascii="Times New Roman" w:eastAsia="STHupo" w:hAnsi="Times New Roman" w:cs="Times New Roman"/>
          </w:rPr>
          <w:delText xml:space="preserve">fish </w:delText>
        </w:r>
      </w:del>
      <w:r w:rsidRPr="002B6F18">
        <w:rPr>
          <w:rFonts w:ascii="Times New Roman" w:eastAsia="STHupo" w:hAnsi="Times New Roman" w:cs="Times New Roman"/>
        </w:rPr>
        <w:t xml:space="preserve">displaying signs of </w:t>
      </w:r>
      <w:r w:rsidRPr="002B6F18">
        <w:rPr>
          <w:rFonts w:ascii="Times New Roman" w:eastAsia="STHupo" w:hAnsi="Times New Roman" w:cs="Times New Roman"/>
        </w:rPr>
        <w:lastRenderedPageBreak/>
        <w:t xml:space="preserve">hybridization with the native </w:t>
      </w:r>
      <w:r w:rsidR="00F54EEC">
        <w:rPr>
          <w:rFonts w:ascii="Times New Roman" w:eastAsia="STHupo" w:hAnsi="Times New Roman" w:cs="Times New Roman"/>
        </w:rPr>
        <w:t xml:space="preserve">Columbia </w:t>
      </w:r>
      <w:r w:rsidR="00022ABF">
        <w:rPr>
          <w:rFonts w:ascii="Times New Roman" w:eastAsia="STHupo" w:hAnsi="Times New Roman" w:cs="Times New Roman"/>
        </w:rPr>
        <w:t>B</w:t>
      </w:r>
      <w:r w:rsidR="00F54EEC">
        <w:rPr>
          <w:rFonts w:ascii="Times New Roman" w:eastAsia="STHupo" w:hAnsi="Times New Roman" w:cs="Times New Roman"/>
        </w:rPr>
        <w:t xml:space="preserve">asin </w:t>
      </w:r>
      <w:proofErr w:type="spellStart"/>
      <w:r w:rsidRPr="002B6F18">
        <w:rPr>
          <w:rFonts w:ascii="Times New Roman" w:eastAsia="STHupo" w:hAnsi="Times New Roman" w:cs="Times New Roman"/>
        </w:rPr>
        <w:t>redband</w:t>
      </w:r>
      <w:proofErr w:type="spellEnd"/>
      <w:r w:rsidRPr="002B6F18">
        <w:rPr>
          <w:rFonts w:ascii="Times New Roman" w:eastAsia="STHupo" w:hAnsi="Times New Roman" w:cs="Times New Roman"/>
        </w:rPr>
        <w:t xml:space="preserve"> rainbow trout (</w:t>
      </w:r>
      <w:proofErr w:type="spellStart"/>
      <w:r w:rsidRPr="002B6F18">
        <w:rPr>
          <w:rFonts w:ascii="Times New Roman" w:eastAsia="STHupo" w:hAnsi="Times New Roman" w:cs="Times New Roman"/>
          <w:i/>
        </w:rPr>
        <w:t>Oncorhynchus</w:t>
      </w:r>
      <w:proofErr w:type="spellEnd"/>
      <w:r w:rsidRPr="002B6F18">
        <w:rPr>
          <w:rFonts w:ascii="Times New Roman" w:eastAsia="STHupo" w:hAnsi="Times New Roman" w:cs="Times New Roman"/>
          <w:i/>
        </w:rPr>
        <w:t xml:space="preserve"> mykiss </w:t>
      </w:r>
      <w:proofErr w:type="spellStart"/>
      <w:r w:rsidRPr="002B6F18">
        <w:rPr>
          <w:rFonts w:ascii="Times New Roman" w:eastAsia="STHupo" w:hAnsi="Times New Roman" w:cs="Times New Roman"/>
          <w:i/>
        </w:rPr>
        <w:t>gairdneri</w:t>
      </w:r>
      <w:proofErr w:type="spellEnd"/>
      <w:r w:rsidRPr="002B6F18">
        <w:rPr>
          <w:rFonts w:ascii="Times New Roman" w:eastAsia="STHupo" w:hAnsi="Times New Roman" w:cs="Times New Roman"/>
        </w:rPr>
        <w:t>)</w:t>
      </w:r>
      <w:r w:rsidR="00F54EEC">
        <w:rPr>
          <w:rFonts w:ascii="Times New Roman" w:eastAsia="STHupo" w:hAnsi="Times New Roman" w:cs="Times New Roman"/>
        </w:rPr>
        <w:t xml:space="preserve"> </w:t>
      </w:r>
      <w:r w:rsidR="00F54EEC">
        <w:rPr>
          <w:rFonts w:ascii="Times New Roman" w:eastAsia="STHupo" w:hAnsi="Times New Roman" w:cs="Times New Roman"/>
        </w:rPr>
        <w:fldChar w:fldCharType="begin"/>
      </w:r>
      <w:r w:rsidR="00F54EEC">
        <w:rPr>
          <w:rFonts w:ascii="Times New Roman" w:eastAsia="STHupo" w:hAnsi="Times New Roman" w:cs="Times New Roman"/>
        </w:rPr>
        <w:instrText xml:space="preserve"> ADDIN ZOTERO_ITEM CSL_CITATION {"citationID":"pm7s9679","properties":{"formattedCitation":"(Weigel et al. 2002)","plainCitation":"(Weigel et al. 2002)","noteIndex":0},"citationItems":[{"id":162,"uris":["http://zotero.org/users/local/WH62bQVK/items/CDLGTB39"],"uri":["http://zotero.org/users/local/WH62bQVK/items/CDLGTB39"],"itemData":{"id":162,"type":"book","title":"A Model Using Phenotypic Characteristics to Detect Introgressive Hybridization in Wild Westslope Cutthroat Trout and Rainbow Trout","volume":"131","number-of-pages":"389","abstract":"Introgressive hybridization is a substantial threat to native populations of cutthroat trout Oncorhynchus clarki ssp. To assess the status of native cutthroat trout and protect existing pure (nonhybridized) populations, fisheries managers need to identify introgressive hybridization in wild populations. Genetic techniques are the most reliable methods for detecting introgression but are typically expensive and time-consuming. Phenotypic characteristics are generally easy to measure in the field and have been investigated for their value in identifying hybrids in several genera of fish. We developed a practical quantitative tool for detecting introgressive hybridization in westslope cutthroat trout O. c. lewisi by fitting a classification tree model to the phenotypic characteristics of known pure and hybrid individuals. We then tested it as a means of making site-level assessments of the level of introgression. The genotypes of individuals were determined using noncoding sequences of nuclear DNA. Four dominant phenotypic characteristics (basibranchial teeth, throat slashes, spot shape, and relative head length) were significantly (P &lt; 0.05) related to the genetic identity of the individual fish. The overall cross-validation and out-of-sample error rates of the classification tree (13.7% and 12.5%, respectively) were much lower than the visual-assignment error rate (38.8%) and suggested a substantial improvement in the accuracy of identifying individual fish in the field. The classification and prediction error rates were higher for hybrid trout than for westslope cutthroat trout. Site-level predictions of introgression made with our tree model had an overall error rate of 31%, which was 49% lower than that of estimates based on visual field identification by experienced observers. Model error for the site-level predictions was highest when identifying populations of westslope cutthroat trout with less than 50% introgression and lowest when identifying populations with more than 50% introgression. Our results indicate that a phenotype-based model is easy to use in the field and improves the accuracy and consistency of visual identifications of westslope cutthroat trout and hybrids of westslope cutthroat trout and rainbow trout O. mykiss. Our model or a similar one can be used to estimate the genetic status of local (site) populations.","note":"DOI: 10.1577/1548-8659(2002)131&lt;0389:AMUPCT&gt;2.0.CO;2","author":[{"family":"Weigel","given":"Dana"},{"family":"Peterson","given":"James"},{"family":"Spruell","given":"Paul"}],"issued":{"date-parts":[["2002",5,1]]}}}],"schema":"https://github.com/citation-style-language/schema/raw/master/csl-citation.json"} </w:instrText>
      </w:r>
      <w:r w:rsidR="00F54EEC">
        <w:rPr>
          <w:rFonts w:ascii="Times New Roman" w:eastAsia="STHupo" w:hAnsi="Times New Roman" w:cs="Times New Roman"/>
        </w:rPr>
        <w:fldChar w:fldCharType="separate"/>
      </w:r>
      <w:r w:rsidR="00F54EEC" w:rsidRPr="00C70BDB">
        <w:rPr>
          <w:rFonts w:ascii="Times New Roman" w:hAnsi="Times New Roman" w:cs="Times New Roman"/>
        </w:rPr>
        <w:t>(Weigel et al. 2002)</w:t>
      </w:r>
      <w:r w:rsidR="00F54EEC">
        <w:rPr>
          <w:rFonts w:ascii="Times New Roman" w:eastAsia="STHupo" w:hAnsi="Times New Roman" w:cs="Times New Roman"/>
        </w:rPr>
        <w:fldChar w:fldCharType="end"/>
      </w:r>
      <w:r w:rsidRPr="002B6F18">
        <w:rPr>
          <w:rFonts w:ascii="Times New Roman" w:eastAsia="STHupo" w:hAnsi="Times New Roman" w:cs="Times New Roman"/>
        </w:rPr>
        <w:t>.  A few non-native eastern brook trout (</w:t>
      </w:r>
      <w:proofErr w:type="spellStart"/>
      <w:r w:rsidRPr="002B6F18">
        <w:rPr>
          <w:rFonts w:ascii="Times New Roman" w:eastAsia="STHupo" w:hAnsi="Times New Roman" w:cs="Times New Roman"/>
          <w:i/>
        </w:rPr>
        <w:t>Salvelinus</w:t>
      </w:r>
      <w:proofErr w:type="spellEnd"/>
      <w:r w:rsidRPr="002B6F18">
        <w:rPr>
          <w:rFonts w:ascii="Times New Roman" w:eastAsia="STHupo" w:hAnsi="Times New Roman" w:cs="Times New Roman"/>
          <w:i/>
        </w:rPr>
        <w:t xml:space="preserve"> </w:t>
      </w:r>
      <w:proofErr w:type="spellStart"/>
      <w:r w:rsidRPr="002B6F18">
        <w:rPr>
          <w:rFonts w:ascii="Times New Roman" w:eastAsia="STHupo" w:hAnsi="Times New Roman" w:cs="Times New Roman"/>
          <w:i/>
        </w:rPr>
        <w:t>fontinalis</w:t>
      </w:r>
      <w:proofErr w:type="spellEnd"/>
      <w:r w:rsidRPr="002B6F18">
        <w:rPr>
          <w:rFonts w:ascii="Times New Roman" w:eastAsia="STHupo" w:hAnsi="Times New Roman" w:cs="Times New Roman"/>
        </w:rPr>
        <w:t>) were</w:t>
      </w:r>
      <w:ins w:id="270" w:author="Clay Arango" w:date="2019-04-16T13:34:00Z">
        <w:r w:rsidR="00D824F0">
          <w:rPr>
            <w:rFonts w:ascii="Times New Roman" w:eastAsia="STHupo" w:hAnsi="Times New Roman" w:cs="Times New Roman"/>
          </w:rPr>
          <w:t xml:space="preserve"> collected</w:t>
        </w:r>
      </w:ins>
      <w:r w:rsidRPr="002B6F18">
        <w:rPr>
          <w:rFonts w:ascii="Times New Roman" w:eastAsia="STHupo" w:hAnsi="Times New Roman" w:cs="Times New Roman"/>
        </w:rPr>
        <w:t xml:space="preserve"> </w:t>
      </w:r>
      <w:del w:id="271" w:author="Clay Arango" w:date="2019-04-16T13:34:00Z">
        <w:r w:rsidRPr="002B6F18" w:rsidDel="00D824F0">
          <w:rPr>
            <w:rFonts w:ascii="Times New Roman" w:eastAsia="STHupo" w:hAnsi="Times New Roman" w:cs="Times New Roman"/>
          </w:rPr>
          <w:delText xml:space="preserve">included </w:delText>
        </w:r>
      </w:del>
      <w:r w:rsidRPr="002B6F18">
        <w:rPr>
          <w:rFonts w:ascii="Times New Roman" w:eastAsia="STHupo" w:hAnsi="Times New Roman" w:cs="Times New Roman"/>
        </w:rPr>
        <w:t xml:space="preserve">in </w:t>
      </w:r>
      <w:del w:id="272" w:author="Clay Arango" w:date="2019-04-16T13:35:00Z">
        <w:r w:rsidRPr="002B6F18" w:rsidDel="00D824F0">
          <w:rPr>
            <w:rFonts w:ascii="Times New Roman" w:eastAsia="STHupo" w:hAnsi="Times New Roman" w:cs="Times New Roman"/>
          </w:rPr>
          <w:delText xml:space="preserve">the </w:delText>
        </w:r>
      </w:del>
      <w:r w:rsidRPr="002B6F18">
        <w:rPr>
          <w:rFonts w:ascii="Times New Roman" w:eastAsia="STHupo" w:hAnsi="Times New Roman" w:cs="Times New Roman"/>
        </w:rPr>
        <w:t>Jack Cr. 2018</w:t>
      </w:r>
      <w:ins w:id="273" w:author="Clay Arango" w:date="2019-04-16T13:35:00Z">
        <w:r w:rsidR="00D824F0">
          <w:rPr>
            <w:rFonts w:ascii="Times New Roman" w:eastAsia="STHupo" w:hAnsi="Times New Roman" w:cs="Times New Roman"/>
          </w:rPr>
          <w:t>,</w:t>
        </w:r>
      </w:ins>
      <w:r w:rsidRPr="002B6F18">
        <w:rPr>
          <w:rFonts w:ascii="Times New Roman" w:eastAsia="STHupo" w:hAnsi="Times New Roman" w:cs="Times New Roman"/>
        </w:rPr>
        <w:t xml:space="preserve"> </w:t>
      </w:r>
      <w:ins w:id="274" w:author="Clay Arango" w:date="2019-04-16T13:35:00Z">
        <w:r w:rsidR="00D824F0">
          <w:rPr>
            <w:rFonts w:ascii="Times New Roman" w:eastAsia="STHupo" w:hAnsi="Times New Roman" w:cs="Times New Roman"/>
          </w:rPr>
          <w:t xml:space="preserve">and they were included in the </w:t>
        </w:r>
      </w:ins>
      <w:r w:rsidRPr="002B6F18">
        <w:rPr>
          <w:rFonts w:ascii="Times New Roman" w:eastAsia="STHupo" w:hAnsi="Times New Roman" w:cs="Times New Roman"/>
        </w:rPr>
        <w:t>population and biomass estimate</w:t>
      </w:r>
      <w:del w:id="275" w:author="Clay Arango" w:date="2019-04-16T13:35:00Z">
        <w:r w:rsidRPr="002B6F18" w:rsidDel="00D824F0">
          <w:rPr>
            <w:rFonts w:ascii="Times New Roman" w:eastAsia="STHupo" w:hAnsi="Times New Roman" w:cs="Times New Roman"/>
          </w:rPr>
          <w:delText xml:space="preserve"> as well</w:delText>
        </w:r>
      </w:del>
      <w:r w:rsidRPr="002B6F18">
        <w:rPr>
          <w:rFonts w:ascii="Times New Roman" w:eastAsia="STHupo" w:hAnsi="Times New Roman" w:cs="Times New Roman"/>
        </w:rPr>
        <w:t>.</w:t>
      </w:r>
      <w:r w:rsidR="0049592D" w:rsidRPr="002B6F18">
        <w:rPr>
          <w:rFonts w:ascii="Times New Roman" w:eastAsia="STHupo" w:hAnsi="Times New Roman" w:cs="Times New Roman"/>
        </w:rPr>
        <w:t xml:space="preserve">  Some young-of-the-year (YOY) salmonids and </w:t>
      </w:r>
      <w:r w:rsidRPr="002B6F18">
        <w:rPr>
          <w:rFonts w:ascii="Times New Roman" w:eastAsia="STHupo" w:hAnsi="Times New Roman" w:cs="Times New Roman"/>
        </w:rPr>
        <w:t>sculpin (</w:t>
      </w:r>
      <w:proofErr w:type="spellStart"/>
      <w:r w:rsidRPr="002B6F18">
        <w:rPr>
          <w:rFonts w:ascii="Times New Roman" w:eastAsia="STHupo" w:hAnsi="Times New Roman" w:cs="Times New Roman"/>
          <w:i/>
        </w:rPr>
        <w:t>Cottus</w:t>
      </w:r>
      <w:proofErr w:type="spellEnd"/>
      <w:r w:rsidRPr="002B6F18">
        <w:rPr>
          <w:rFonts w:ascii="Times New Roman" w:eastAsia="STHupo" w:hAnsi="Times New Roman" w:cs="Times New Roman"/>
          <w:i/>
        </w:rPr>
        <w:t xml:space="preserve"> spp.</w:t>
      </w:r>
      <w:r w:rsidRPr="002B6F18">
        <w:rPr>
          <w:rFonts w:ascii="Times New Roman" w:eastAsia="STHupo" w:hAnsi="Times New Roman" w:cs="Times New Roman"/>
        </w:rPr>
        <w:t>) were also encountered but not included in the estimates.</w:t>
      </w:r>
    </w:p>
    <w:p w14:paraId="5C3122FB" w14:textId="0F4D7030" w:rsidR="004455A0" w:rsidRPr="002B6F18" w:rsidRDefault="004455A0">
      <w:pPr>
        <w:spacing w:line="480" w:lineRule="auto"/>
        <w:ind w:firstLine="720"/>
        <w:rPr>
          <w:rFonts w:ascii="Times New Roman" w:eastAsia="STHupo" w:hAnsi="Times New Roman" w:cs="Times New Roman"/>
        </w:rPr>
      </w:pPr>
      <w:r w:rsidRPr="002B6F18">
        <w:rPr>
          <w:rFonts w:ascii="Times New Roman" w:eastAsia="STHupo" w:hAnsi="Times New Roman" w:cs="Times New Roman"/>
        </w:rPr>
        <w:t xml:space="preserve">I used a backpack </w:t>
      </w:r>
      <w:proofErr w:type="spellStart"/>
      <w:r w:rsidRPr="002B6F18">
        <w:rPr>
          <w:rFonts w:ascii="Times New Roman" w:eastAsia="STHupo" w:hAnsi="Times New Roman" w:cs="Times New Roman"/>
        </w:rPr>
        <w:t>electrofisher</w:t>
      </w:r>
      <w:proofErr w:type="spellEnd"/>
      <w:r w:rsidRPr="002B6F18">
        <w:rPr>
          <w:rFonts w:ascii="Times New Roman" w:eastAsia="STHupo" w:hAnsi="Times New Roman" w:cs="Times New Roman"/>
        </w:rPr>
        <w:t xml:space="preserve"> (LR-20B </w:t>
      </w:r>
      <w:proofErr w:type="spellStart"/>
      <w:r w:rsidRPr="002B6F18">
        <w:rPr>
          <w:rFonts w:ascii="Times New Roman" w:eastAsia="STHupo" w:hAnsi="Times New Roman" w:cs="Times New Roman"/>
        </w:rPr>
        <w:t>Electrofisher</w:t>
      </w:r>
      <w:proofErr w:type="spellEnd"/>
      <w:r w:rsidRPr="002B6F18">
        <w:rPr>
          <w:rFonts w:ascii="Times New Roman" w:eastAsia="STHupo" w:hAnsi="Times New Roman" w:cs="Times New Roman"/>
        </w:rPr>
        <w:t>, Smith Root) to collect fish from a 25 m length of stream</w:t>
      </w:r>
      <w:ins w:id="276" w:author="Clay Arango" w:date="2019-04-16T13:35:00Z">
        <w:r w:rsidR="00D824F0">
          <w:rPr>
            <w:rFonts w:ascii="Times New Roman" w:eastAsia="STHupo" w:hAnsi="Times New Roman" w:cs="Times New Roman"/>
          </w:rPr>
          <w:t xml:space="preserve"> (35 m for Standup and 50 m for First 2017)</w:t>
        </w:r>
      </w:ins>
      <w:r w:rsidR="00B15399">
        <w:rPr>
          <w:rFonts w:ascii="Times New Roman" w:eastAsia="STHupo" w:hAnsi="Times New Roman" w:cs="Times New Roman"/>
        </w:rPr>
        <w:t xml:space="preserve">, </w:t>
      </w:r>
      <w:r w:rsidR="00B15399" w:rsidRPr="002B6F18">
        <w:rPr>
          <w:rFonts w:ascii="Times New Roman" w:eastAsia="STHupo" w:hAnsi="Times New Roman" w:cs="Times New Roman"/>
        </w:rPr>
        <w:t>assist</w:t>
      </w:r>
      <w:r w:rsidR="00B15399">
        <w:rPr>
          <w:rFonts w:ascii="Times New Roman" w:eastAsia="STHupo" w:hAnsi="Times New Roman" w:cs="Times New Roman"/>
        </w:rPr>
        <w:t>ed by a person</w:t>
      </w:r>
      <w:r w:rsidR="00B15399" w:rsidRPr="002B6F18">
        <w:rPr>
          <w:rFonts w:ascii="Times New Roman" w:eastAsia="STHupo" w:hAnsi="Times New Roman" w:cs="Times New Roman"/>
        </w:rPr>
        <w:t xml:space="preserve"> </w:t>
      </w:r>
      <w:r w:rsidRPr="002B6F18">
        <w:rPr>
          <w:rFonts w:ascii="Times New Roman" w:eastAsia="STHupo" w:hAnsi="Times New Roman" w:cs="Times New Roman"/>
        </w:rPr>
        <w:t>who caught the salmonids 50 mm or more in length with a dip net and placed them in a 5 gallon bucket.  I used the two-pass depletion method</w:t>
      </w:r>
      <w:r w:rsidR="0034439D">
        <w:rPr>
          <w:rFonts w:ascii="Times New Roman" w:eastAsia="STHupo" w:hAnsi="Times New Roman" w:cs="Times New Roman"/>
        </w:rPr>
        <w:t xml:space="preserve"> </w:t>
      </w:r>
      <w:r w:rsidR="0034439D">
        <w:rPr>
          <w:rFonts w:ascii="Times New Roman" w:eastAsia="STHupo" w:hAnsi="Times New Roman" w:cs="Times New Roman"/>
        </w:rPr>
        <w:fldChar w:fldCharType="begin"/>
      </w:r>
      <w:r w:rsidR="00A36035">
        <w:rPr>
          <w:rFonts w:ascii="Times New Roman" w:eastAsia="STHupo" w:hAnsi="Times New Roman" w:cs="Times New Roman"/>
        </w:rPr>
        <w:instrText xml:space="preserve"> ADDIN ZOTERO_ITEM CSL_CITATION {"citationID":"twFDUtoq","properties":{"formattedCitation":"(Lockwood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0034439D">
        <w:rPr>
          <w:rFonts w:ascii="Times New Roman" w:eastAsia="STHupo" w:hAnsi="Times New Roman" w:cs="Times New Roman"/>
        </w:rPr>
        <w:fldChar w:fldCharType="separate"/>
      </w:r>
      <w:r w:rsidR="0034439D" w:rsidRPr="00C70BDB">
        <w:rPr>
          <w:rFonts w:ascii="Times New Roman" w:hAnsi="Times New Roman" w:cs="Times New Roman"/>
        </w:rPr>
        <w:t>(Lockwood and Schneider 2000)</w:t>
      </w:r>
      <w:r w:rsidR="0034439D">
        <w:rPr>
          <w:rFonts w:ascii="Times New Roman" w:eastAsia="STHupo" w:hAnsi="Times New Roman" w:cs="Times New Roman"/>
        </w:rPr>
        <w:fldChar w:fldCharType="end"/>
      </w:r>
      <w:r w:rsidR="00022ABF">
        <w:rPr>
          <w:rFonts w:ascii="Times New Roman" w:eastAsia="STHupo" w:hAnsi="Times New Roman" w:cs="Times New Roman"/>
        </w:rPr>
        <w:t xml:space="preserve"> to estimate population</w:t>
      </w:r>
      <w:del w:id="277" w:author="Clay Arango" w:date="2019-04-16T13:38:00Z">
        <w:r w:rsidR="00022ABF" w:rsidDel="00D824F0">
          <w:rPr>
            <w:rFonts w:ascii="Times New Roman" w:eastAsia="STHupo" w:hAnsi="Times New Roman" w:cs="Times New Roman"/>
          </w:rPr>
          <w:delText>s</w:delText>
        </w:r>
      </w:del>
      <w:r w:rsidR="0034439D">
        <w:rPr>
          <w:rFonts w:ascii="Times New Roman" w:eastAsia="STHupo" w:hAnsi="Times New Roman" w:cs="Times New Roman"/>
        </w:rPr>
        <w:t xml:space="preserve"> </w:t>
      </w:r>
      <w:r w:rsidRPr="002B6F18">
        <w:rPr>
          <w:rFonts w:ascii="Times New Roman" w:eastAsia="STHupo" w:hAnsi="Times New Roman" w:cs="Times New Roman"/>
        </w:rPr>
        <w:t xml:space="preserve">and did not include block-nets.  Block-nets to prevent migration were not used because these streams were relatively small and the time elapsed between the first and second pass was only a few minutes.  The assumptions are met for this estimate as long as migration is </w:t>
      </w:r>
      <w:commentRangeStart w:id="278"/>
      <w:r w:rsidRPr="002B6F18">
        <w:rPr>
          <w:rFonts w:ascii="Times New Roman" w:eastAsia="STHupo" w:hAnsi="Times New Roman" w:cs="Times New Roman"/>
        </w:rPr>
        <w:t>negligible</w:t>
      </w:r>
      <w:commentRangeEnd w:id="278"/>
      <w:r w:rsidR="00D824F0">
        <w:rPr>
          <w:rStyle w:val="CommentReference"/>
        </w:rPr>
        <w:commentReference w:id="278"/>
      </w:r>
      <w:r w:rsidRPr="002B6F18">
        <w:rPr>
          <w:rFonts w:ascii="Times New Roman" w:eastAsia="STHupo" w:hAnsi="Times New Roman" w:cs="Times New Roman"/>
        </w:rPr>
        <w:t xml:space="preserve">.  </w:t>
      </w:r>
      <w:r w:rsidR="00B15399">
        <w:rPr>
          <w:rFonts w:ascii="Times New Roman" w:eastAsia="STHupo" w:hAnsi="Times New Roman" w:cs="Times New Roman"/>
        </w:rPr>
        <w:t xml:space="preserve">To analyze my catch, </w:t>
      </w:r>
      <w:r w:rsidRPr="002B6F18">
        <w:rPr>
          <w:rFonts w:ascii="Times New Roman" w:eastAsia="STHupo" w:hAnsi="Times New Roman" w:cs="Times New Roman"/>
        </w:rPr>
        <w:t xml:space="preserve">I anesthetized </w:t>
      </w:r>
      <w:r w:rsidR="00B15399" w:rsidRPr="002B6F18">
        <w:rPr>
          <w:rFonts w:ascii="Times New Roman" w:eastAsia="STHupo" w:hAnsi="Times New Roman" w:cs="Times New Roman"/>
        </w:rPr>
        <w:t xml:space="preserve">the fish using </w:t>
      </w:r>
      <w:proofErr w:type="spellStart"/>
      <w:r w:rsidR="00B15399" w:rsidRPr="002B6F18">
        <w:rPr>
          <w:rFonts w:ascii="Times New Roman" w:eastAsia="STHupo" w:hAnsi="Times New Roman" w:cs="Times New Roman"/>
        </w:rPr>
        <w:t>Tricaine</w:t>
      </w:r>
      <w:proofErr w:type="spellEnd"/>
      <w:r w:rsidR="00B15399" w:rsidRPr="002B6F18">
        <w:rPr>
          <w:rFonts w:ascii="Times New Roman" w:eastAsia="STHupo" w:hAnsi="Times New Roman" w:cs="Times New Roman"/>
        </w:rPr>
        <w:t xml:space="preserve"> </w:t>
      </w:r>
      <w:proofErr w:type="spellStart"/>
      <w:r w:rsidR="00B15399" w:rsidRPr="002B6F18">
        <w:rPr>
          <w:rFonts w:ascii="Times New Roman" w:eastAsia="STHupo" w:hAnsi="Times New Roman" w:cs="Times New Roman"/>
        </w:rPr>
        <w:t>Methanesulfonate</w:t>
      </w:r>
      <w:proofErr w:type="spellEnd"/>
      <w:r w:rsidR="00B15399" w:rsidRPr="002B6F18">
        <w:rPr>
          <w:rFonts w:ascii="Times New Roman" w:eastAsia="STHupo" w:hAnsi="Times New Roman" w:cs="Times New Roman"/>
        </w:rPr>
        <w:t xml:space="preserve"> </w:t>
      </w:r>
      <w:r w:rsidRPr="002B6F18">
        <w:rPr>
          <w:rFonts w:ascii="Times New Roman" w:eastAsia="STHupo" w:hAnsi="Times New Roman" w:cs="Times New Roman"/>
        </w:rPr>
        <w:t>to measure and weigh them according to Central Washington University Institutional Animal Care and Use Committ</w:t>
      </w:r>
      <w:r w:rsidR="0049592D" w:rsidRPr="002B6F18">
        <w:rPr>
          <w:rFonts w:ascii="Times New Roman" w:eastAsia="STHupo" w:hAnsi="Times New Roman" w:cs="Times New Roman"/>
        </w:rPr>
        <w:t>ee (IACUC protocol #A041710).  I calculated</w:t>
      </w:r>
      <w:r w:rsidRPr="002B6F18">
        <w:rPr>
          <w:rFonts w:ascii="Times New Roman" w:eastAsia="STHupo" w:hAnsi="Times New Roman" w:cs="Times New Roman"/>
        </w:rPr>
        <w:t xml:space="preserve"> the fish population </w:t>
      </w:r>
      <w:del w:id="279" w:author="Clay Arango" w:date="2019-04-16T13:39:00Z">
        <w:r w:rsidRPr="002B6F18" w:rsidDel="00D824F0">
          <w:rPr>
            <w:rFonts w:ascii="Times New Roman" w:eastAsia="STHupo" w:hAnsi="Times New Roman" w:cs="Times New Roman"/>
          </w:rPr>
          <w:delText>with the two-pass depletion method from</w:delText>
        </w:r>
        <w:r w:rsidR="0034439D" w:rsidDel="00D824F0">
          <w:rPr>
            <w:rFonts w:ascii="Times New Roman" w:eastAsia="STHupo" w:hAnsi="Times New Roman" w:cs="Times New Roman"/>
          </w:rPr>
          <w:delText xml:space="preserve"> </w:delText>
        </w:r>
        <w:r w:rsidR="0034439D" w:rsidDel="00D824F0">
          <w:rPr>
            <w:rFonts w:ascii="Times New Roman" w:eastAsia="STHupo" w:hAnsi="Times New Roman" w:cs="Times New Roman"/>
          </w:rPr>
          <w:fldChar w:fldCharType="begin"/>
        </w:r>
        <w:r w:rsidR="00A36035" w:rsidDel="00D824F0">
          <w:rPr>
            <w:rFonts w:ascii="Times New Roman" w:eastAsia="STHupo" w:hAnsi="Times New Roman" w:cs="Times New Roman"/>
          </w:rPr>
          <w:delInstrText xml:space="preserve"> ADDIN ZOTERO_ITEM CSL_CITATION {"citationID":"KCuhbvmA","properties":{"formattedCitation":"(Lockwood and Schneider 2000)","plainCitation":"(Lockwood and Schneider 2000)","dontUpdate":true,"noteIndex":0},"citationItems":[{"id":166,"uris":["http://zotero.org/users/local/WH62bQVK/items/SEA4KLUP"],"uri":["http://zotero.org/users/local/WH62bQVK/items/SEA4KLUP"],"itemData":{"id":166,"type":"report","title":"Stream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delInstrText>
        </w:r>
        <w:r w:rsidR="0034439D" w:rsidDel="00D824F0">
          <w:rPr>
            <w:rFonts w:ascii="Times New Roman" w:eastAsia="STHupo" w:hAnsi="Times New Roman" w:cs="Times New Roman"/>
          </w:rPr>
          <w:fldChar w:fldCharType="separate"/>
        </w:r>
        <w:r w:rsidR="0034439D" w:rsidRPr="00C70BDB" w:rsidDel="00D824F0">
          <w:rPr>
            <w:rFonts w:ascii="Times New Roman" w:hAnsi="Times New Roman" w:cs="Times New Roman"/>
          </w:rPr>
          <w:delText xml:space="preserve">Lockwood and Schneider </w:delText>
        </w:r>
        <w:r w:rsidR="0034439D" w:rsidDel="00D824F0">
          <w:rPr>
            <w:rFonts w:ascii="Times New Roman" w:hAnsi="Times New Roman" w:cs="Times New Roman"/>
          </w:rPr>
          <w:delText>(</w:delText>
        </w:r>
        <w:r w:rsidR="0034439D" w:rsidRPr="00C70BDB" w:rsidDel="00D824F0">
          <w:rPr>
            <w:rFonts w:ascii="Times New Roman" w:hAnsi="Times New Roman" w:cs="Times New Roman"/>
          </w:rPr>
          <w:delText>2000)</w:delText>
        </w:r>
        <w:r w:rsidR="0034439D" w:rsidDel="00D824F0">
          <w:rPr>
            <w:rFonts w:ascii="Times New Roman" w:eastAsia="STHupo" w:hAnsi="Times New Roman" w:cs="Times New Roman"/>
          </w:rPr>
          <w:fldChar w:fldCharType="end"/>
        </w:r>
        <w:r w:rsidR="0034439D" w:rsidDel="00D824F0">
          <w:rPr>
            <w:rFonts w:ascii="Times New Roman" w:eastAsia="STHupo" w:hAnsi="Times New Roman" w:cs="Times New Roman"/>
          </w:rPr>
          <w:delText xml:space="preserve"> </w:delText>
        </w:r>
      </w:del>
      <w:r w:rsidRPr="002B6F18">
        <w:rPr>
          <w:rFonts w:ascii="Times New Roman" w:eastAsia="STHupo" w:hAnsi="Times New Roman" w:cs="Times New Roman"/>
        </w:rPr>
        <w:t>as follows:</w:t>
      </w:r>
    </w:p>
    <w:p w14:paraId="6417CCE6" w14:textId="77777777" w:rsidR="004455A0" w:rsidRPr="002B6F18" w:rsidRDefault="004455A0">
      <w:pPr>
        <w:spacing w:line="480" w:lineRule="auto"/>
        <w:rPr>
          <w:rFonts w:ascii="Times New Roman" w:eastAsia="STHupo" w:hAnsi="Times New Roman" w:cs="Times New Roman"/>
        </w:rPr>
      </w:pPr>
      <m:oMathPara>
        <m:oMathParaPr>
          <m:jc m:val="center"/>
        </m:oMathParaPr>
        <m:oMath>
          <m:r>
            <w:rPr>
              <w:rFonts w:ascii="Cambria Math" w:eastAsia="STHupo" w:hAnsi="Cambria Math" w:cs="Times New Roman"/>
            </w:rPr>
            <m:t>N</m:t>
          </m:r>
          <m:r>
            <m:rPr>
              <m:sty m:val="p"/>
            </m:rPr>
            <w:rPr>
              <w:rFonts w:ascii="Cambria Math" w:eastAsia="STHupo" w:hAnsi="Cambria Math" w:cs="Times New Roman"/>
            </w:rPr>
            <m:t>=</m:t>
          </m:r>
          <m:f>
            <m:fPr>
              <m:ctrlPr>
                <w:rPr>
                  <w:rFonts w:ascii="Cambria Math" w:eastAsia="STHupo" w:hAnsi="Cambria Math" w:cs="Times New Roman"/>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num>
            <m:den>
              <m:sSub>
                <m:sSubPr>
                  <m:ctrlPr>
                    <w:rPr>
                      <w:rFonts w:ascii="Cambria Math" w:eastAsia="STHupo" w:hAnsi="Cambria Math" w:cs="Times New Roman"/>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den>
          </m:f>
        </m:oMath>
      </m:oMathPara>
    </w:p>
    <w:p w14:paraId="001C8BF8" w14:textId="77777777" w:rsidR="004455A0" w:rsidRPr="002B6F18" w:rsidRDefault="004455A0">
      <w:pPr>
        <w:spacing w:line="480" w:lineRule="auto"/>
        <w:rPr>
          <w:rFonts w:ascii="Times New Roman" w:eastAsia="STHupo" w:hAnsi="Times New Roman" w:cs="Times New Roman"/>
        </w:rPr>
      </w:pPr>
      <m:oMathPara>
        <m:oMathParaPr>
          <m:jc m:val="center"/>
        </m:oMathParaPr>
        <m:oMath>
          <m:r>
            <w:rPr>
              <w:rFonts w:ascii="Cambria Math" w:eastAsia="STHupo" w:hAnsi="Cambria Math" w:cs="Times New Roman"/>
            </w:rPr>
            <m:t>SE</m:t>
          </m:r>
          <m:r>
            <m:rPr>
              <m:sty m:val="p"/>
            </m:rPr>
            <w:rPr>
              <w:rFonts w:ascii="Cambria Math" w:eastAsia="STHupo" w:hAnsi="Cambria Math" w:cs="Times New Roman"/>
            </w:rPr>
            <m:t>=</m:t>
          </m:r>
          <m:rad>
            <m:radPr>
              <m:degHide m:val="1"/>
              <m:ctrlPr>
                <w:rPr>
                  <w:rFonts w:ascii="Cambria Math" w:eastAsia="STHupo" w:hAnsi="Cambria Math" w:cs="Times New Roman"/>
                </w:rPr>
              </m:ctrlPr>
            </m:radPr>
            <m:deg/>
            <m:e>
              <m:f>
                <m:fPr>
                  <m:ctrlPr>
                    <w:rPr>
                      <w:rFonts w:ascii="Cambria Math" w:eastAsia="STHupo" w:hAnsi="Cambria Math" w:cs="Times New Roman"/>
                      <w:i/>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e>
                    <m:sup>
                      <m:r>
                        <w:rPr>
                          <w:rFonts w:ascii="Cambria Math" w:eastAsia="STHupo" w:hAnsi="Cambria Math" w:cs="Times New Roman"/>
                        </w:rPr>
                        <m:t>2</m:t>
                      </m:r>
                    </m:sup>
                  </m:sSup>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num>
                <m:den>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e>
                    <m:sup>
                      <m:r>
                        <w:rPr>
                          <w:rFonts w:ascii="Cambria Math" w:eastAsia="STHupo" w:hAnsi="Cambria Math" w:cs="Times New Roman"/>
                        </w:rPr>
                        <m:t>4</m:t>
                      </m:r>
                    </m:sup>
                  </m:sSup>
                </m:den>
              </m:f>
            </m:e>
          </m:rad>
        </m:oMath>
      </m:oMathPara>
    </w:p>
    <w:p w14:paraId="1E3AC1AB" w14:textId="28D5A9AC" w:rsidR="004455A0" w:rsidRPr="002B6F18" w:rsidRDefault="004455A0" w:rsidP="003D61DC">
      <w:pPr>
        <w:spacing w:line="480" w:lineRule="auto"/>
        <w:rPr>
          <w:rFonts w:ascii="Times New Roman" w:eastAsia="STHupo" w:hAnsi="Times New Roman" w:cs="Times New Roman"/>
        </w:rPr>
      </w:pPr>
      <w:r w:rsidRPr="002B6F18">
        <w:rPr>
          <w:rFonts w:ascii="Times New Roman" w:eastAsia="STHupo" w:hAnsi="Times New Roman" w:cs="Times New Roman"/>
        </w:rPr>
        <w:t>Where, C</w:t>
      </w:r>
      <w:r w:rsidRPr="00D824F0">
        <w:rPr>
          <w:rFonts w:ascii="Times New Roman" w:eastAsia="STHupo" w:hAnsi="Times New Roman" w:cs="Times New Roman"/>
          <w:vertAlign w:val="subscript"/>
          <w:rPrChange w:id="280" w:author="Clay Arango" w:date="2019-04-16T13:39:00Z">
            <w:rPr>
              <w:rFonts w:ascii="Times New Roman" w:eastAsia="STHupo" w:hAnsi="Times New Roman" w:cs="Times New Roman"/>
            </w:rPr>
          </w:rPrChange>
        </w:rPr>
        <w:t>1</w:t>
      </w:r>
      <w:r w:rsidRPr="002B6F18">
        <w:rPr>
          <w:rFonts w:ascii="Times New Roman" w:eastAsia="STHupo" w:hAnsi="Times New Roman" w:cs="Times New Roman"/>
        </w:rPr>
        <w:t xml:space="preserve"> is the number of </w:t>
      </w:r>
      <w:r w:rsidR="0049592D" w:rsidRPr="002B6F18">
        <w:rPr>
          <w:rFonts w:ascii="Times New Roman" w:eastAsia="STHupo" w:hAnsi="Times New Roman" w:cs="Times New Roman"/>
        </w:rPr>
        <w:t>fish removed in the first pass</w:t>
      </w:r>
      <w:r w:rsidRPr="002B6F18">
        <w:rPr>
          <w:rFonts w:ascii="Times New Roman" w:eastAsia="STHupo" w:hAnsi="Times New Roman" w:cs="Times New Roman"/>
        </w:rPr>
        <w:t>, C</w:t>
      </w:r>
      <w:r w:rsidRPr="00D824F0">
        <w:rPr>
          <w:rFonts w:ascii="Times New Roman" w:eastAsia="STHupo" w:hAnsi="Times New Roman" w:cs="Times New Roman"/>
          <w:vertAlign w:val="subscript"/>
          <w:rPrChange w:id="281" w:author="Clay Arango" w:date="2019-04-16T13:39:00Z">
            <w:rPr>
              <w:rFonts w:ascii="Times New Roman" w:eastAsia="STHupo" w:hAnsi="Times New Roman" w:cs="Times New Roman"/>
            </w:rPr>
          </w:rPrChange>
        </w:rPr>
        <w:t>2</w:t>
      </w:r>
      <w:r w:rsidRPr="002B6F18">
        <w:rPr>
          <w:rFonts w:ascii="Times New Roman" w:eastAsia="STHupo" w:hAnsi="Times New Roman" w:cs="Times New Roman"/>
        </w:rPr>
        <w:t xml:space="preserve"> is the number of fish</w:t>
      </w:r>
      <w:r w:rsidR="0034439D">
        <w:rPr>
          <w:rFonts w:ascii="Times New Roman" w:eastAsia="STHupo" w:hAnsi="Times New Roman" w:cs="Times New Roman"/>
        </w:rPr>
        <w:t xml:space="preserve"> </w:t>
      </w:r>
      <w:r w:rsidRPr="002B6F18">
        <w:rPr>
          <w:rFonts w:ascii="Times New Roman" w:eastAsia="STHupo" w:hAnsi="Times New Roman" w:cs="Times New Roman"/>
        </w:rPr>
        <w:t xml:space="preserve">removed in </w:t>
      </w:r>
      <w:r w:rsidR="0049592D" w:rsidRPr="002B6F18">
        <w:rPr>
          <w:rFonts w:ascii="Times New Roman" w:eastAsia="STHupo" w:hAnsi="Times New Roman" w:cs="Times New Roman"/>
        </w:rPr>
        <w:t>the second pass</w:t>
      </w:r>
      <w:r w:rsidRPr="002B6F18">
        <w:rPr>
          <w:rFonts w:ascii="Times New Roman" w:eastAsia="STHupo" w:hAnsi="Times New Roman" w:cs="Times New Roman"/>
        </w:rPr>
        <w:t>, N is the population estimate</w:t>
      </w:r>
      <w:r w:rsidR="0049592D" w:rsidRPr="002B6F18">
        <w:rPr>
          <w:rFonts w:ascii="Times New Roman" w:eastAsia="STHupo" w:hAnsi="Times New Roman" w:cs="Times New Roman"/>
        </w:rPr>
        <w:t xml:space="preserve"> in numbers of fish</w:t>
      </w:r>
      <w:r w:rsidRPr="002B6F18">
        <w:rPr>
          <w:rFonts w:ascii="Times New Roman" w:eastAsia="STHupo" w:hAnsi="Times New Roman" w:cs="Times New Roman"/>
        </w:rPr>
        <w:t xml:space="preserve"> and SE is the standard error of N</w:t>
      </w:r>
      <w:ins w:id="282" w:author="Clay Arango" w:date="2019-04-16T13:39:00Z">
        <w:r w:rsidR="00D824F0">
          <w:rPr>
            <w:rFonts w:ascii="Times New Roman" w:eastAsia="STHupo" w:hAnsi="Times New Roman" w:cs="Times New Roman"/>
          </w:rPr>
          <w:t xml:space="preserve"> (</w:t>
        </w:r>
        <w:r w:rsidR="00D824F0">
          <w:rPr>
            <w:rFonts w:ascii="Times New Roman" w:eastAsia="STHupo" w:hAnsi="Times New Roman" w:cs="Times New Roman"/>
          </w:rPr>
          <w:fldChar w:fldCharType="begin"/>
        </w:r>
        <w:r w:rsidR="00D824F0">
          <w:rPr>
            <w:rFonts w:ascii="Times New Roman" w:eastAsia="STHupo" w:hAnsi="Times New Roman" w:cs="Times New Roman"/>
          </w:rPr>
          <w:instrText xml:space="preserve"> ADDIN ZOTERO_ITEM CSL_CITATION {"citationID":"KCuhbvmA","properties":{"formattedCitation":"(Lockwood and Schneider 2000)","plainCitation":"(Lockwood and Schneider 2000)","dontUpdate":true,"noteIndex":0},"citationItems":[{"id":166,"uris":["http://zotero.org/users/local/WH62bQVK/items/SEA4KLUP"],"uri":["http://zotero.org/users/local/WH62bQVK/items/SEA4KLUP"],"itemData":{"id":166,"type":"report","title":"Stream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00D824F0">
          <w:rPr>
            <w:rFonts w:ascii="Times New Roman" w:eastAsia="STHupo" w:hAnsi="Times New Roman" w:cs="Times New Roman"/>
          </w:rPr>
          <w:fldChar w:fldCharType="separate"/>
        </w:r>
        <w:r w:rsidR="00D824F0" w:rsidRPr="00C70BDB">
          <w:rPr>
            <w:rFonts w:ascii="Times New Roman" w:hAnsi="Times New Roman" w:cs="Times New Roman"/>
          </w:rPr>
          <w:t>Lockwood and Schneider 2000)</w:t>
        </w:r>
        <w:r w:rsidR="00D824F0">
          <w:rPr>
            <w:rFonts w:ascii="Times New Roman" w:eastAsia="STHupo" w:hAnsi="Times New Roman" w:cs="Times New Roman"/>
          </w:rPr>
          <w:fldChar w:fldCharType="end"/>
        </w:r>
      </w:ins>
      <w:r w:rsidRPr="002B6F18">
        <w:rPr>
          <w:rFonts w:ascii="Times New Roman" w:eastAsia="STHupo" w:hAnsi="Times New Roman" w:cs="Times New Roman"/>
        </w:rPr>
        <w:t>.</w:t>
      </w:r>
      <w:r w:rsidR="00AB3AAD" w:rsidRPr="002B6F18">
        <w:rPr>
          <w:rFonts w:ascii="Times New Roman" w:eastAsia="STHupo" w:hAnsi="Times New Roman" w:cs="Times New Roman"/>
        </w:rPr>
        <w:t xml:space="preserve">  This population estimate was then </w:t>
      </w:r>
      <w:r w:rsidR="00AB3AAD" w:rsidRPr="002B6F18">
        <w:rPr>
          <w:rFonts w:ascii="Times New Roman" w:eastAsia="STHupo" w:hAnsi="Times New Roman" w:cs="Times New Roman"/>
        </w:rPr>
        <w:lastRenderedPageBreak/>
        <w:t xml:space="preserve">divided by the length of stream sampled to provide a measure of fish </w:t>
      </w:r>
      <w:r w:rsidR="00022ABF">
        <w:rPr>
          <w:rFonts w:ascii="Times New Roman" w:eastAsia="STHupo" w:hAnsi="Times New Roman" w:cs="Times New Roman"/>
        </w:rPr>
        <w:t>population</w:t>
      </w:r>
      <w:r w:rsidR="00022ABF" w:rsidRPr="002B6F18">
        <w:rPr>
          <w:rFonts w:ascii="Times New Roman" w:eastAsia="STHupo" w:hAnsi="Times New Roman" w:cs="Times New Roman"/>
        </w:rPr>
        <w:t xml:space="preserve"> </w:t>
      </w:r>
      <w:r w:rsidR="00AB3AAD" w:rsidRPr="002B6F18">
        <w:rPr>
          <w:rFonts w:ascii="Times New Roman" w:eastAsia="STHupo" w:hAnsi="Times New Roman" w:cs="Times New Roman"/>
        </w:rPr>
        <w:t>in fish m</w:t>
      </w:r>
      <w:r w:rsidR="00AB3AAD" w:rsidRPr="002B6F18">
        <w:rPr>
          <w:rFonts w:ascii="Times New Roman" w:eastAsia="STHupo" w:hAnsi="Times New Roman" w:cs="Times New Roman"/>
          <w:vertAlign w:val="superscript"/>
        </w:rPr>
        <w:t>-1</w:t>
      </w:r>
      <w:r w:rsidR="00AB3AAD" w:rsidRPr="002B6F18">
        <w:rPr>
          <w:rFonts w:ascii="Times New Roman" w:eastAsia="STHupo" w:hAnsi="Times New Roman" w:cs="Times New Roman"/>
        </w:rPr>
        <w:t>.</w:t>
      </w:r>
      <w:r w:rsidR="00C93C3B">
        <w:rPr>
          <w:rFonts w:ascii="Times New Roman" w:eastAsia="STHupo" w:hAnsi="Times New Roman" w:cs="Times New Roman"/>
        </w:rPr>
        <w:t xml:space="preserve">  </w:t>
      </w:r>
      <w:r w:rsidRPr="002B6F18">
        <w:rPr>
          <w:rFonts w:ascii="Times New Roman" w:eastAsia="STHupo" w:hAnsi="Times New Roman" w:cs="Times New Roman"/>
        </w:rPr>
        <w:t>I estimated fish biomass by multiplying the population estimate by the average mass of the fish and then divi</w:t>
      </w:r>
      <w:r w:rsidR="00AB3AAD" w:rsidRPr="002B6F18">
        <w:rPr>
          <w:rFonts w:ascii="Times New Roman" w:eastAsia="STHupo" w:hAnsi="Times New Roman" w:cs="Times New Roman"/>
        </w:rPr>
        <w:t xml:space="preserve">ding by the stream </w:t>
      </w:r>
      <w:r w:rsidR="00022ABF">
        <w:rPr>
          <w:rFonts w:ascii="Times New Roman" w:eastAsia="STHupo" w:hAnsi="Times New Roman" w:cs="Times New Roman"/>
        </w:rPr>
        <w:t>width</w:t>
      </w:r>
      <w:ins w:id="283" w:author="Clay Arango" w:date="2019-04-16T13:40:00Z">
        <w:r w:rsidR="00D824F0">
          <w:rPr>
            <w:rFonts w:ascii="Times New Roman" w:eastAsia="STHupo" w:hAnsi="Times New Roman" w:cs="Times New Roman"/>
          </w:rPr>
          <w:t xml:space="preserve"> (units)</w:t>
        </w:r>
      </w:ins>
      <w:r w:rsidRPr="002B6F18">
        <w:rPr>
          <w:rFonts w:ascii="Times New Roman" w:eastAsia="STHupo" w:hAnsi="Times New Roman" w:cs="Times New Roman"/>
        </w:rPr>
        <w:t>.  The average fish mass came from the combination of the fish caught in both passes.</w:t>
      </w:r>
    </w:p>
    <w:p w14:paraId="653930C3" w14:textId="2DB9C92A" w:rsidR="00983F66" w:rsidRPr="002B6F18" w:rsidRDefault="00702944">
      <w:pPr>
        <w:spacing w:line="480" w:lineRule="auto"/>
        <w:jc w:val="center"/>
        <w:outlineLvl w:val="0"/>
        <w:rPr>
          <w:rFonts w:ascii="Times New Roman" w:eastAsia="STHupo" w:hAnsi="Times New Roman" w:cs="Times New Roman"/>
          <w:u w:val="single"/>
        </w:rPr>
      </w:pPr>
      <w:r w:rsidRPr="002B6F18">
        <w:rPr>
          <w:rFonts w:ascii="Times New Roman" w:eastAsia="STHupo" w:hAnsi="Times New Roman" w:cs="Times New Roman"/>
          <w:u w:val="single"/>
        </w:rPr>
        <w:t>Stream Metabolism</w:t>
      </w:r>
    </w:p>
    <w:p w14:paraId="5620D1A0" w14:textId="44D94135" w:rsidR="00983F66" w:rsidRPr="002B6F18" w:rsidRDefault="00702944">
      <w:pPr>
        <w:spacing w:line="480" w:lineRule="auto"/>
        <w:rPr>
          <w:rFonts w:ascii="Times New Roman" w:eastAsia="STHupo" w:hAnsi="Times New Roman" w:cs="Times New Roman"/>
        </w:rPr>
      </w:pPr>
      <w:r w:rsidRPr="002B6F18">
        <w:rPr>
          <w:rFonts w:ascii="Times New Roman" w:eastAsia="STHupo" w:hAnsi="Times New Roman" w:cs="Times New Roman"/>
        </w:rPr>
        <w:tab/>
        <w:t xml:space="preserve">At each </w:t>
      </w:r>
      <w:r w:rsidR="00953A9C" w:rsidRPr="002B6F18">
        <w:rPr>
          <w:rFonts w:ascii="Times New Roman" w:eastAsia="STHupo" w:hAnsi="Times New Roman" w:cs="Times New Roman"/>
        </w:rPr>
        <w:t xml:space="preserve">site </w:t>
      </w:r>
      <w:r w:rsidR="0062256C" w:rsidRPr="002B6F18">
        <w:rPr>
          <w:rFonts w:ascii="Times New Roman" w:eastAsia="STHupo" w:hAnsi="Times New Roman" w:cs="Times New Roman"/>
        </w:rPr>
        <w:t>and for each sampling period</w:t>
      </w:r>
      <w:r w:rsidR="00B15399">
        <w:rPr>
          <w:rFonts w:ascii="Times New Roman" w:eastAsia="STHupo" w:hAnsi="Times New Roman" w:cs="Times New Roman"/>
        </w:rPr>
        <w:t>,</w:t>
      </w:r>
      <w:r w:rsidR="0062256C" w:rsidRPr="002B6F18">
        <w:rPr>
          <w:rFonts w:ascii="Times New Roman" w:eastAsia="STHupo" w:hAnsi="Times New Roman" w:cs="Times New Roman"/>
        </w:rPr>
        <w:t xml:space="preserve"> </w:t>
      </w:r>
      <w:r w:rsidRPr="002B6F18">
        <w:rPr>
          <w:rFonts w:ascii="Times New Roman" w:eastAsia="STHupo" w:hAnsi="Times New Roman" w:cs="Times New Roman"/>
        </w:rPr>
        <w:t>I deployed a dissolved oxygen (DO) probe (</w:t>
      </w:r>
      <w:proofErr w:type="spellStart"/>
      <w:r w:rsidRPr="002B6F18">
        <w:rPr>
          <w:rFonts w:ascii="Times New Roman" w:eastAsia="STHupo" w:hAnsi="Times New Roman" w:cs="Times New Roman"/>
        </w:rPr>
        <w:t>miniDOT</w:t>
      </w:r>
      <w:proofErr w:type="spellEnd"/>
      <w:r w:rsidR="005A19B8" w:rsidRPr="002B6F18">
        <w:rPr>
          <w:rFonts w:ascii="Times New Roman" w:eastAsia="STHupo" w:hAnsi="Times New Roman" w:cs="Times New Roman"/>
        </w:rPr>
        <w:t xml:space="preserve"> Submersible Water L</w:t>
      </w:r>
      <w:r w:rsidRPr="002B6F18">
        <w:rPr>
          <w:rFonts w:ascii="Times New Roman" w:eastAsia="STHupo" w:hAnsi="Times New Roman" w:cs="Times New Roman"/>
        </w:rPr>
        <w:t>ogger</w:t>
      </w:r>
      <w:r w:rsidR="005A19B8" w:rsidRPr="002B6F18">
        <w:rPr>
          <w:rFonts w:ascii="Times New Roman" w:eastAsia="STHupo" w:hAnsi="Times New Roman" w:cs="Times New Roman"/>
        </w:rPr>
        <w:t>,</w:t>
      </w:r>
      <w:r w:rsidRPr="002B6F18">
        <w:rPr>
          <w:rFonts w:ascii="Times New Roman" w:eastAsia="STHupo" w:hAnsi="Times New Roman" w:cs="Times New Roman"/>
        </w:rPr>
        <w:t xml:space="preserve"> Precisi</w:t>
      </w:r>
      <w:r w:rsidR="005A19B8" w:rsidRPr="002B6F18">
        <w:rPr>
          <w:rFonts w:ascii="Times New Roman" w:eastAsia="STHupo" w:hAnsi="Times New Roman" w:cs="Times New Roman"/>
        </w:rPr>
        <w:t xml:space="preserve">on Measurement Engineering) </w:t>
      </w:r>
      <w:r w:rsidR="00953A9C" w:rsidRPr="002B6F18">
        <w:rPr>
          <w:rFonts w:ascii="Times New Roman" w:eastAsia="STHupo" w:hAnsi="Times New Roman" w:cs="Times New Roman"/>
        </w:rPr>
        <w:t>in the</w:t>
      </w:r>
      <w:r w:rsidR="00802B76" w:rsidRPr="002B6F18">
        <w:rPr>
          <w:rFonts w:ascii="Times New Roman" w:eastAsia="STHupo" w:hAnsi="Times New Roman" w:cs="Times New Roman"/>
        </w:rPr>
        <w:t xml:space="preserve"> </w:t>
      </w:r>
      <w:r w:rsidR="00953A9C" w:rsidRPr="002B6F18">
        <w:rPr>
          <w:rFonts w:ascii="Times New Roman" w:eastAsia="STHupo" w:hAnsi="Times New Roman" w:cs="Times New Roman"/>
        </w:rPr>
        <w:t xml:space="preserve">stream to measure DO </w:t>
      </w:r>
      <w:del w:id="284" w:author="Clay Arango" w:date="2019-04-16T13:40:00Z">
        <w:r w:rsidR="00953A9C" w:rsidRPr="002B6F18" w:rsidDel="00D824F0">
          <w:rPr>
            <w:rFonts w:ascii="Times New Roman" w:eastAsia="STHupo" w:hAnsi="Times New Roman" w:cs="Times New Roman"/>
          </w:rPr>
          <w:delText xml:space="preserve">in </w:delText>
        </w:r>
      </w:del>
      <w:ins w:id="285" w:author="Clay Arango" w:date="2019-04-16T13:40:00Z">
        <w:r w:rsidR="00D824F0">
          <w:rPr>
            <w:rFonts w:ascii="Times New Roman" w:eastAsia="STHupo" w:hAnsi="Times New Roman" w:cs="Times New Roman"/>
          </w:rPr>
          <w:t>(</w:t>
        </w:r>
      </w:ins>
      <w:r w:rsidR="00953A9C" w:rsidRPr="002B6F18">
        <w:rPr>
          <w:rFonts w:ascii="Times New Roman" w:eastAsia="STHupo" w:hAnsi="Times New Roman" w:cs="Times New Roman"/>
        </w:rPr>
        <w:t>mg</w:t>
      </w:r>
      <w:r w:rsidR="000670B6" w:rsidRPr="002B6F18">
        <w:rPr>
          <w:rFonts w:ascii="Times New Roman" w:eastAsia="STHupo" w:hAnsi="Times New Roman" w:cs="Times New Roman"/>
        </w:rPr>
        <w:t xml:space="preserve"> </w:t>
      </w:r>
      <w:r w:rsidR="00953A9C" w:rsidRPr="002B6F18">
        <w:rPr>
          <w:rFonts w:ascii="Times New Roman" w:eastAsia="STHupo" w:hAnsi="Times New Roman" w:cs="Times New Roman"/>
        </w:rPr>
        <w:t>L</w:t>
      </w:r>
      <w:r w:rsidR="000670B6" w:rsidRPr="002B6F18">
        <w:rPr>
          <w:rFonts w:ascii="Times New Roman" w:eastAsia="STHupo" w:hAnsi="Times New Roman" w:cs="Times New Roman"/>
          <w:vertAlign w:val="superscript"/>
        </w:rPr>
        <w:t>-1</w:t>
      </w:r>
      <w:ins w:id="286" w:author="Clay Arango" w:date="2019-04-16T13:41:00Z">
        <w:r w:rsidR="00D824F0">
          <w:rPr>
            <w:rFonts w:ascii="Times New Roman" w:eastAsia="STHupo" w:hAnsi="Times New Roman" w:cs="Times New Roman"/>
          </w:rPr>
          <w:t xml:space="preserve">) </w:t>
        </w:r>
      </w:ins>
      <w:del w:id="287" w:author="Clay Arango" w:date="2019-04-16T13:40:00Z">
        <w:r w:rsidR="002B1E96" w:rsidRPr="002B6F18" w:rsidDel="00D824F0">
          <w:rPr>
            <w:rFonts w:ascii="Times New Roman" w:eastAsia="STHupo" w:hAnsi="Times New Roman" w:cs="Times New Roman"/>
          </w:rPr>
          <w:delText xml:space="preserve"> </w:delText>
        </w:r>
      </w:del>
      <w:r w:rsidR="002B1E96" w:rsidRPr="002B6F18">
        <w:rPr>
          <w:rFonts w:ascii="Times New Roman" w:eastAsia="STHupo" w:hAnsi="Times New Roman" w:cs="Times New Roman"/>
        </w:rPr>
        <w:t>and temperature</w:t>
      </w:r>
      <w:ins w:id="288" w:author="Clay Arango" w:date="2019-04-16T13:41:00Z">
        <w:r w:rsidR="00D824F0">
          <w:rPr>
            <w:rFonts w:ascii="Times New Roman" w:eastAsia="STHupo" w:hAnsi="Times New Roman" w:cs="Times New Roman"/>
          </w:rPr>
          <w:t xml:space="preserve"> (°C)</w:t>
        </w:r>
      </w:ins>
      <w:r w:rsidR="00E56E9D" w:rsidRPr="002B6F18">
        <w:rPr>
          <w:rFonts w:ascii="Times New Roman" w:eastAsia="STHupo" w:hAnsi="Times New Roman" w:cs="Times New Roman"/>
        </w:rPr>
        <w:t xml:space="preserve">.  I also </w:t>
      </w:r>
      <w:r w:rsidR="0049592D" w:rsidRPr="002B6F18">
        <w:rPr>
          <w:rFonts w:ascii="Times New Roman" w:eastAsia="STHupo" w:hAnsi="Times New Roman" w:cs="Times New Roman"/>
        </w:rPr>
        <w:t>deployed a</w:t>
      </w:r>
      <w:r w:rsidR="00E56E9D" w:rsidRPr="002B6F18">
        <w:rPr>
          <w:rFonts w:ascii="Times New Roman" w:eastAsia="STHupo" w:hAnsi="Times New Roman" w:cs="Times New Roman"/>
        </w:rPr>
        <w:t xml:space="preserve"> </w:t>
      </w:r>
      <w:r w:rsidR="005A19B8" w:rsidRPr="002B6F18">
        <w:rPr>
          <w:rFonts w:ascii="Times New Roman" w:eastAsia="STHupo" w:hAnsi="Times New Roman" w:cs="Times New Roman"/>
        </w:rPr>
        <w:t>photosynthetically active radiation (PAR)</w:t>
      </w:r>
      <w:r w:rsidR="0049592D" w:rsidRPr="002B6F18">
        <w:rPr>
          <w:rFonts w:ascii="Times New Roman" w:eastAsia="STHupo" w:hAnsi="Times New Roman" w:cs="Times New Roman"/>
        </w:rPr>
        <w:t xml:space="preserve"> logger</w:t>
      </w:r>
      <w:r w:rsidR="005A19B8" w:rsidRPr="002B6F18">
        <w:rPr>
          <w:rFonts w:ascii="Times New Roman" w:eastAsia="STHupo" w:hAnsi="Times New Roman" w:cs="Times New Roman"/>
        </w:rPr>
        <w:t xml:space="preserve"> (Odyssey Photosynthetic Active Radiation Logger, Dataflow </w:t>
      </w:r>
      <w:commentRangeStart w:id="289"/>
      <w:r w:rsidR="005A19B8" w:rsidRPr="002B6F18">
        <w:rPr>
          <w:rFonts w:ascii="Times New Roman" w:eastAsia="STHupo" w:hAnsi="Times New Roman" w:cs="Times New Roman"/>
        </w:rPr>
        <w:t>Systems</w:t>
      </w:r>
      <w:commentRangeEnd w:id="289"/>
      <w:r w:rsidR="00D64712">
        <w:rPr>
          <w:rStyle w:val="CommentReference"/>
        </w:rPr>
        <w:commentReference w:id="289"/>
      </w:r>
      <w:r w:rsidR="005A19B8" w:rsidRPr="002B6F18">
        <w:rPr>
          <w:rFonts w:ascii="Times New Roman" w:eastAsia="STHupo" w:hAnsi="Times New Roman" w:cs="Times New Roman"/>
        </w:rPr>
        <w:t>)</w:t>
      </w:r>
      <w:r w:rsidR="00E13743" w:rsidRPr="002B6F18">
        <w:rPr>
          <w:rFonts w:ascii="Times New Roman" w:eastAsia="STHupo" w:hAnsi="Times New Roman" w:cs="Times New Roman"/>
        </w:rPr>
        <w:t xml:space="preserve"> on the stream bank within 2 meters of the DO probe</w:t>
      </w:r>
      <w:r w:rsidR="00953A9C" w:rsidRPr="002B6F18">
        <w:rPr>
          <w:rFonts w:ascii="Times New Roman" w:eastAsia="STHupo" w:hAnsi="Times New Roman" w:cs="Times New Roman"/>
        </w:rPr>
        <w:t xml:space="preserve"> to measure </w:t>
      </w:r>
      <w:del w:id="290" w:author="Clay Arango" w:date="2019-04-16T13:41:00Z">
        <w:r w:rsidR="00953A9C" w:rsidRPr="002B6F18" w:rsidDel="00D824F0">
          <w:rPr>
            <w:rFonts w:ascii="Times New Roman" w:eastAsia="STHupo" w:hAnsi="Times New Roman" w:cs="Times New Roman"/>
          </w:rPr>
          <w:delText>light</w:delText>
        </w:r>
      </w:del>
      <w:ins w:id="291" w:author="Clay Arango" w:date="2019-04-16T13:41:00Z">
        <w:r w:rsidR="00D824F0">
          <w:rPr>
            <w:rFonts w:ascii="Times New Roman" w:eastAsia="STHupo" w:hAnsi="Times New Roman" w:cs="Times New Roman"/>
          </w:rPr>
          <w:t>PAR as pulses s</w:t>
        </w:r>
        <w:r w:rsidR="00D824F0" w:rsidRPr="00D824F0">
          <w:rPr>
            <w:rFonts w:ascii="Times New Roman" w:eastAsia="STHupo" w:hAnsi="Times New Roman" w:cs="Times New Roman"/>
            <w:vertAlign w:val="superscript"/>
            <w:rPrChange w:id="292" w:author="Clay Arango" w:date="2019-04-16T13:41:00Z">
              <w:rPr>
                <w:rFonts w:ascii="Times New Roman" w:eastAsia="STHupo" w:hAnsi="Times New Roman" w:cs="Times New Roman"/>
              </w:rPr>
            </w:rPrChange>
          </w:rPr>
          <w:t>-1</w:t>
        </w:r>
      </w:ins>
      <w:ins w:id="293" w:author="Clay Arango" w:date="2019-04-16T13:45:00Z">
        <w:r w:rsidR="00D824F0">
          <w:rPr>
            <w:rFonts w:ascii="Times New Roman" w:eastAsia="STHupo" w:hAnsi="Times New Roman" w:cs="Times New Roman"/>
          </w:rPr>
          <w:t xml:space="preserve">, a proprietary measure </w:t>
        </w:r>
      </w:ins>
      <w:ins w:id="294" w:author="Clay Arango" w:date="2019-04-16T15:07:00Z">
        <w:r w:rsidR="00D43C79">
          <w:rPr>
            <w:rFonts w:ascii="Times New Roman" w:eastAsia="STHupo" w:hAnsi="Times New Roman" w:cs="Times New Roman"/>
          </w:rPr>
          <w:t xml:space="preserve">that can be converted to </w:t>
        </w:r>
      </w:ins>
      <w:del w:id="295" w:author="Clay Arango" w:date="2019-04-16T13:45:00Z">
        <w:r w:rsidR="00AA10C1" w:rsidDel="00D824F0">
          <w:rPr>
            <w:rFonts w:ascii="Times New Roman" w:eastAsia="STHupo" w:hAnsi="Times New Roman" w:cs="Times New Roman"/>
          </w:rPr>
          <w:delText>.</w:delText>
        </w:r>
      </w:del>
      <w:del w:id="296" w:author="Clay Arango" w:date="2019-04-16T15:08:00Z">
        <w:r w:rsidR="00953A9C" w:rsidRPr="002B6F18" w:rsidDel="00D43C79">
          <w:rPr>
            <w:rFonts w:ascii="Times New Roman" w:eastAsia="STHupo" w:hAnsi="Times New Roman" w:cs="Times New Roman"/>
          </w:rPr>
          <w:delText xml:space="preserve"> </w:delText>
        </w:r>
        <w:r w:rsidR="00AA10C1" w:rsidDel="00D43C79">
          <w:rPr>
            <w:rFonts w:ascii="Times New Roman" w:eastAsia="STHupo" w:hAnsi="Times New Roman" w:cs="Times New Roman"/>
          </w:rPr>
          <w:delText xml:space="preserve">The values obtained were then multiplied by a previously determined correction factor to yield </w:delText>
        </w:r>
      </w:del>
      <w:r w:rsidR="00953A9C" w:rsidRPr="002B6F18">
        <w:rPr>
          <w:rFonts w:ascii="Times New Roman" w:eastAsia="STHupo" w:hAnsi="Times New Roman" w:cs="Times New Roman"/>
        </w:rPr>
        <w:t xml:space="preserve">PAR </w:t>
      </w:r>
      <w:del w:id="297" w:author="Clay Arango" w:date="2019-04-16T15:08:00Z">
        <w:r w:rsidR="00953A9C" w:rsidRPr="002B6F18" w:rsidDel="00D43C79">
          <w:rPr>
            <w:rFonts w:ascii="Times New Roman" w:eastAsia="STHupo" w:hAnsi="Times New Roman" w:cs="Times New Roman"/>
          </w:rPr>
          <w:delText xml:space="preserve">in </w:delText>
        </w:r>
      </w:del>
      <w:ins w:id="298" w:author="Clay Arango" w:date="2019-04-16T15:08:00Z">
        <w:r w:rsidR="00D43C79">
          <w:rPr>
            <w:rFonts w:ascii="Times New Roman" w:eastAsia="STHupo" w:hAnsi="Times New Roman" w:cs="Times New Roman"/>
          </w:rPr>
          <w:t>(</w:t>
        </w:r>
      </w:ins>
      <w:commentRangeStart w:id="299"/>
      <w:r w:rsidR="007D0322" w:rsidRPr="002B6F18">
        <w:rPr>
          <w:rFonts w:ascii="Times New Roman" w:eastAsia="STHupo" w:hAnsi="Times New Roman" w:cs="Times New Roman"/>
        </w:rPr>
        <w:t>µ</w:t>
      </w:r>
      <w:proofErr w:type="spellStart"/>
      <w:r w:rsidR="00953A9C" w:rsidRPr="002B6F18">
        <w:rPr>
          <w:rFonts w:ascii="Times New Roman" w:eastAsia="STHupo" w:hAnsi="Times New Roman" w:cs="Times New Roman"/>
        </w:rPr>
        <w:t>mol</w:t>
      </w:r>
      <w:proofErr w:type="spellEnd"/>
      <w:r w:rsidR="00854009" w:rsidRPr="002B6F18">
        <w:rPr>
          <w:rFonts w:ascii="Times New Roman" w:eastAsia="STHupo" w:hAnsi="Times New Roman" w:cs="Times New Roman"/>
        </w:rPr>
        <w:t xml:space="preserve"> photons</w:t>
      </w:r>
      <w:r w:rsidR="000670B6" w:rsidRPr="002B6F18">
        <w:rPr>
          <w:rFonts w:ascii="Times New Roman" w:eastAsia="STHupo" w:hAnsi="Times New Roman" w:cs="Times New Roman"/>
        </w:rPr>
        <w:t xml:space="preserve"> </w:t>
      </w:r>
      <w:r w:rsidR="00953A9C" w:rsidRPr="002B6F18">
        <w:rPr>
          <w:rFonts w:ascii="Times New Roman" w:eastAsia="STHupo" w:hAnsi="Times New Roman" w:cs="Times New Roman"/>
        </w:rPr>
        <w:t>m</w:t>
      </w:r>
      <w:r w:rsidR="000670B6" w:rsidRPr="002B6F18">
        <w:rPr>
          <w:rFonts w:ascii="Times New Roman" w:eastAsia="STHupo" w:hAnsi="Times New Roman" w:cs="Times New Roman"/>
          <w:vertAlign w:val="superscript"/>
        </w:rPr>
        <w:t>-</w:t>
      </w:r>
      <w:r w:rsidR="00953A9C" w:rsidRPr="002B6F18">
        <w:rPr>
          <w:rFonts w:ascii="Times New Roman" w:eastAsia="STHupo" w:hAnsi="Times New Roman" w:cs="Times New Roman"/>
          <w:vertAlign w:val="superscript"/>
        </w:rPr>
        <w:t>2</w:t>
      </w:r>
      <w:r w:rsidR="000670B6" w:rsidRPr="002B6F18">
        <w:rPr>
          <w:rFonts w:ascii="Times New Roman" w:eastAsia="STHupo" w:hAnsi="Times New Roman" w:cs="Times New Roman"/>
        </w:rPr>
        <w:t xml:space="preserve"> </w:t>
      </w:r>
      <w:r w:rsidR="00953A9C" w:rsidRPr="002B6F18">
        <w:rPr>
          <w:rFonts w:ascii="Times New Roman" w:eastAsia="STHupo" w:hAnsi="Times New Roman" w:cs="Times New Roman"/>
        </w:rPr>
        <w:t>s</w:t>
      </w:r>
      <w:commentRangeEnd w:id="299"/>
      <w:r w:rsidR="00D64712">
        <w:rPr>
          <w:rStyle w:val="CommentReference"/>
        </w:rPr>
        <w:commentReference w:id="299"/>
      </w:r>
      <w:r w:rsidR="000670B6" w:rsidRPr="002B6F18">
        <w:rPr>
          <w:rFonts w:ascii="Times New Roman" w:eastAsia="STHupo" w:hAnsi="Times New Roman" w:cs="Times New Roman"/>
          <w:vertAlign w:val="superscript"/>
        </w:rPr>
        <w:t>-1</w:t>
      </w:r>
      <w:ins w:id="300" w:author="Clay Arango" w:date="2019-04-16T15:08:00Z">
        <w:r w:rsidR="00D43C79">
          <w:rPr>
            <w:rFonts w:ascii="Times New Roman" w:eastAsia="STHupo" w:hAnsi="Times New Roman" w:cs="Times New Roman"/>
          </w:rPr>
          <w:t xml:space="preserve">) </w:t>
        </w:r>
      </w:ins>
      <w:ins w:id="301" w:author="Clay Arango" w:date="2019-04-16T15:09:00Z">
        <w:r w:rsidR="00D43C79">
          <w:rPr>
            <w:rFonts w:ascii="Times New Roman" w:eastAsia="STHupo" w:hAnsi="Times New Roman" w:cs="Times New Roman"/>
          </w:rPr>
          <w:t>(</w:t>
        </w:r>
        <w:commentRangeStart w:id="302"/>
        <w:r w:rsidR="00D43C79">
          <w:rPr>
            <w:rFonts w:ascii="Times New Roman" w:eastAsia="STHupo" w:hAnsi="Times New Roman" w:cs="Times New Roman"/>
          </w:rPr>
          <w:t>CITATION</w:t>
        </w:r>
        <w:commentRangeEnd w:id="302"/>
        <w:r w:rsidR="00D43C79">
          <w:rPr>
            <w:rStyle w:val="CommentReference"/>
          </w:rPr>
          <w:commentReference w:id="302"/>
        </w:r>
        <w:r w:rsidR="00D43C79">
          <w:rPr>
            <w:rFonts w:ascii="Times New Roman" w:eastAsia="STHupo" w:hAnsi="Times New Roman" w:cs="Times New Roman"/>
          </w:rPr>
          <w:t>)</w:t>
        </w:r>
      </w:ins>
      <w:del w:id="303" w:author="Clay Arango" w:date="2019-04-16T15:08:00Z">
        <w:r w:rsidR="00E13743" w:rsidRPr="002B6F18" w:rsidDel="00D43C79">
          <w:rPr>
            <w:rFonts w:ascii="Times New Roman" w:eastAsia="STHupo" w:hAnsi="Times New Roman" w:cs="Times New Roman"/>
          </w:rPr>
          <w:delText>.</w:delText>
        </w:r>
      </w:del>
      <w:r w:rsidR="00E13743" w:rsidRPr="002B6F18">
        <w:rPr>
          <w:rFonts w:ascii="Times New Roman" w:eastAsia="STHupo" w:hAnsi="Times New Roman" w:cs="Times New Roman"/>
        </w:rPr>
        <w:t xml:space="preserve">  These two instruments were synchronized to collect data every </w:t>
      </w:r>
      <w:r w:rsidR="00E56E9D" w:rsidRPr="002B6F18">
        <w:rPr>
          <w:rFonts w:ascii="Times New Roman" w:eastAsia="STHupo" w:hAnsi="Times New Roman" w:cs="Times New Roman"/>
        </w:rPr>
        <w:t>10 minutes (first sampl</w:t>
      </w:r>
      <w:r w:rsidR="004F208A" w:rsidRPr="002B6F18">
        <w:rPr>
          <w:rFonts w:ascii="Times New Roman" w:eastAsia="STHupo" w:hAnsi="Times New Roman" w:cs="Times New Roman"/>
        </w:rPr>
        <w:t>ing</w:t>
      </w:r>
      <w:r w:rsidR="00E56E9D" w:rsidRPr="002B6F18">
        <w:rPr>
          <w:rFonts w:ascii="Times New Roman" w:eastAsia="STHupo" w:hAnsi="Times New Roman" w:cs="Times New Roman"/>
        </w:rPr>
        <w:t xml:space="preserve"> period only) or every </w:t>
      </w:r>
      <w:r w:rsidR="00E13743" w:rsidRPr="002B6F18">
        <w:rPr>
          <w:rFonts w:ascii="Times New Roman" w:eastAsia="STHupo" w:hAnsi="Times New Roman" w:cs="Times New Roman"/>
        </w:rPr>
        <w:t>5 mi</w:t>
      </w:r>
      <w:r w:rsidR="00802B76" w:rsidRPr="002B6F18">
        <w:rPr>
          <w:rFonts w:ascii="Times New Roman" w:eastAsia="STHupo" w:hAnsi="Times New Roman" w:cs="Times New Roman"/>
        </w:rPr>
        <w:t>nutes for</w:t>
      </w:r>
      <w:r w:rsidR="00F2441B">
        <w:rPr>
          <w:rFonts w:ascii="Times New Roman" w:eastAsia="STHupo" w:hAnsi="Times New Roman" w:cs="Times New Roman"/>
        </w:rPr>
        <w:t xml:space="preserve"> (</w:t>
      </w:r>
      <w:del w:id="304" w:author="Clay Arango" w:date="2019-04-16T15:10:00Z">
        <w:r w:rsidR="00F2441B" w:rsidDel="00D43C79">
          <w:rPr>
            <w:rFonts w:ascii="Times New Roman" w:eastAsia="STHupo" w:hAnsi="Times New Roman" w:cs="Times New Roman"/>
          </w:rPr>
          <w:delText xml:space="preserve">successive </w:delText>
        </w:r>
      </w:del>
      <w:ins w:id="305" w:author="Clay Arango" w:date="2019-04-16T15:10:00Z">
        <w:r w:rsidR="00D43C79">
          <w:rPr>
            <w:rFonts w:ascii="Times New Roman" w:eastAsia="STHupo" w:hAnsi="Times New Roman" w:cs="Times New Roman"/>
          </w:rPr>
          <w:t xml:space="preserve">second and third </w:t>
        </w:r>
      </w:ins>
      <w:r w:rsidR="00F2441B">
        <w:rPr>
          <w:rFonts w:ascii="Times New Roman" w:eastAsia="STHupo" w:hAnsi="Times New Roman" w:cs="Times New Roman"/>
        </w:rPr>
        <w:t>samplings)</w:t>
      </w:r>
      <w:r w:rsidR="00063032">
        <w:rPr>
          <w:rFonts w:ascii="Times New Roman" w:eastAsia="STHupo" w:hAnsi="Times New Roman" w:cs="Times New Roman"/>
        </w:rPr>
        <w:t xml:space="preserve"> </w:t>
      </w:r>
      <w:r w:rsidR="00E56E9D" w:rsidRPr="002B6F18">
        <w:rPr>
          <w:rFonts w:ascii="Times New Roman" w:eastAsia="STHupo" w:hAnsi="Times New Roman" w:cs="Times New Roman"/>
        </w:rPr>
        <w:t xml:space="preserve">from </w:t>
      </w:r>
      <w:r w:rsidR="00420A49" w:rsidRPr="002B6F18">
        <w:rPr>
          <w:rFonts w:ascii="Times New Roman" w:eastAsia="STHupo" w:hAnsi="Times New Roman" w:cs="Times New Roman"/>
        </w:rPr>
        <w:t>4</w:t>
      </w:r>
      <w:r w:rsidR="00E56E9D" w:rsidRPr="002B6F18">
        <w:rPr>
          <w:rFonts w:ascii="Times New Roman" w:eastAsia="STHupo" w:hAnsi="Times New Roman" w:cs="Times New Roman"/>
        </w:rPr>
        <w:t>:</w:t>
      </w:r>
      <w:r w:rsidR="00420A49" w:rsidRPr="002B6F18">
        <w:rPr>
          <w:rFonts w:ascii="Times New Roman" w:eastAsia="STHupo" w:hAnsi="Times New Roman" w:cs="Times New Roman"/>
        </w:rPr>
        <w:t>00 p.m.</w:t>
      </w:r>
      <w:r w:rsidR="00EC5B05" w:rsidRPr="002B6F18">
        <w:rPr>
          <w:rFonts w:ascii="Times New Roman" w:eastAsia="STHupo" w:hAnsi="Times New Roman" w:cs="Times New Roman"/>
        </w:rPr>
        <w:t xml:space="preserve"> on </w:t>
      </w:r>
      <w:r w:rsidR="00E56E9D" w:rsidRPr="002B6F18">
        <w:rPr>
          <w:rFonts w:ascii="Times New Roman" w:eastAsia="STHupo" w:hAnsi="Times New Roman" w:cs="Times New Roman"/>
        </w:rPr>
        <w:t xml:space="preserve">day one to </w:t>
      </w:r>
      <w:r w:rsidR="00420A49" w:rsidRPr="002B6F18">
        <w:rPr>
          <w:rFonts w:ascii="Times New Roman" w:eastAsia="STHupo" w:hAnsi="Times New Roman" w:cs="Times New Roman"/>
        </w:rPr>
        <w:t>9</w:t>
      </w:r>
      <w:r w:rsidR="00E56E9D" w:rsidRPr="002B6F18">
        <w:rPr>
          <w:rFonts w:ascii="Times New Roman" w:eastAsia="STHupo" w:hAnsi="Times New Roman" w:cs="Times New Roman"/>
        </w:rPr>
        <w:t>:</w:t>
      </w:r>
      <w:r w:rsidR="00420A49" w:rsidRPr="002B6F18">
        <w:rPr>
          <w:rFonts w:ascii="Times New Roman" w:eastAsia="STHupo" w:hAnsi="Times New Roman" w:cs="Times New Roman"/>
        </w:rPr>
        <w:t>00</w:t>
      </w:r>
      <w:r w:rsidR="00E56E9D" w:rsidRPr="002B6F18">
        <w:rPr>
          <w:rFonts w:ascii="Times New Roman" w:eastAsia="STHupo" w:hAnsi="Times New Roman" w:cs="Times New Roman"/>
        </w:rPr>
        <w:t xml:space="preserve"> </w:t>
      </w:r>
      <w:r w:rsidR="00EC5B05" w:rsidRPr="002B6F18">
        <w:rPr>
          <w:rFonts w:ascii="Times New Roman" w:eastAsia="STHupo" w:hAnsi="Times New Roman" w:cs="Times New Roman"/>
        </w:rPr>
        <w:t xml:space="preserve">a.m. </w:t>
      </w:r>
      <w:r w:rsidR="00E56E9D" w:rsidRPr="002B6F18">
        <w:rPr>
          <w:rFonts w:ascii="Times New Roman" w:eastAsia="STHupo" w:hAnsi="Times New Roman" w:cs="Times New Roman"/>
        </w:rPr>
        <w:t xml:space="preserve">on day </w:t>
      </w:r>
      <w:commentRangeStart w:id="306"/>
      <w:r w:rsidR="00E56E9D" w:rsidRPr="002B6F18">
        <w:rPr>
          <w:rFonts w:ascii="Times New Roman" w:eastAsia="STHupo" w:hAnsi="Times New Roman" w:cs="Times New Roman"/>
        </w:rPr>
        <w:t>three</w:t>
      </w:r>
      <w:commentRangeEnd w:id="306"/>
      <w:r w:rsidR="00D64712">
        <w:rPr>
          <w:rStyle w:val="CommentReference"/>
        </w:rPr>
        <w:commentReference w:id="306"/>
      </w:r>
      <w:r w:rsidR="00063032">
        <w:rPr>
          <w:rFonts w:ascii="Times New Roman" w:eastAsia="STHupo" w:hAnsi="Times New Roman" w:cs="Times New Roman"/>
        </w:rPr>
        <w:t xml:space="preserve"> </w:t>
      </w:r>
      <w:del w:id="307" w:author="Clay Arango" w:date="2019-04-16T15:10:00Z">
        <w:r w:rsidR="00063032" w:rsidDel="00D43C79">
          <w:rPr>
            <w:rFonts w:ascii="Times New Roman" w:eastAsia="STHupo" w:hAnsi="Times New Roman" w:cs="Times New Roman"/>
          </w:rPr>
          <w:delText>so that</w:delText>
        </w:r>
      </w:del>
      <w:ins w:id="308" w:author="Clay Arango" w:date="2019-04-16T15:10:00Z">
        <w:r w:rsidR="00D43C79">
          <w:rPr>
            <w:rFonts w:ascii="Times New Roman" w:eastAsia="STHupo" w:hAnsi="Times New Roman" w:cs="Times New Roman"/>
          </w:rPr>
          <w:t>(</w:t>
        </w:r>
      </w:ins>
      <w:del w:id="309" w:author="Clay Arango" w:date="2019-04-16T15:10:00Z">
        <w:r w:rsidR="00063032" w:rsidDel="00D43C79">
          <w:rPr>
            <w:rFonts w:ascii="Times New Roman" w:eastAsia="STHupo" w:hAnsi="Times New Roman" w:cs="Times New Roman"/>
          </w:rPr>
          <w:delText xml:space="preserve"> n </w:delText>
        </w:r>
      </w:del>
      <w:r w:rsidR="00063032">
        <w:rPr>
          <w:rFonts w:ascii="Times New Roman" w:eastAsia="STHupo" w:hAnsi="Times New Roman" w:cs="Times New Roman"/>
        </w:rPr>
        <w:t>≥ 41 h</w:t>
      </w:r>
      <w:ins w:id="310" w:author="Clay Arango" w:date="2019-04-16T15:10:00Z">
        <w:r w:rsidR="00D43C79">
          <w:rPr>
            <w:rFonts w:ascii="Times New Roman" w:eastAsia="STHupo" w:hAnsi="Times New Roman" w:cs="Times New Roman"/>
          </w:rPr>
          <w:t xml:space="preserve"> per deployment)</w:t>
        </w:r>
      </w:ins>
      <w:del w:id="311" w:author="Clay Arango" w:date="2019-04-16T15:10:00Z">
        <w:r w:rsidR="00063032" w:rsidDel="00D43C79">
          <w:rPr>
            <w:rFonts w:ascii="Times New Roman" w:eastAsia="STHupo" w:hAnsi="Times New Roman" w:cs="Times New Roman"/>
          </w:rPr>
          <w:delText>rs</w:delText>
        </w:r>
      </w:del>
      <w:r w:rsidR="00802B76" w:rsidRPr="002B6F18">
        <w:rPr>
          <w:rFonts w:ascii="Times New Roman" w:eastAsia="STHupo" w:hAnsi="Times New Roman" w:cs="Times New Roman"/>
        </w:rPr>
        <w:t xml:space="preserve">.  </w:t>
      </w:r>
    </w:p>
    <w:p w14:paraId="7C49495F" w14:textId="57EBDA50" w:rsidR="00F71DE9" w:rsidRPr="002B6F18" w:rsidRDefault="00D47A4A">
      <w:pPr>
        <w:spacing w:line="480" w:lineRule="auto"/>
        <w:rPr>
          <w:rFonts w:ascii="Times New Roman" w:eastAsia="STHupo" w:hAnsi="Times New Roman" w:cs="Times New Roman"/>
          <w:noProof/>
        </w:rPr>
      </w:pPr>
      <w:r w:rsidRPr="002B6F18">
        <w:rPr>
          <w:rFonts w:ascii="Times New Roman" w:eastAsia="STHupo" w:hAnsi="Times New Roman" w:cs="Times New Roman"/>
        </w:rPr>
        <w:tab/>
        <w:t xml:space="preserve">I used the diel DO and PAR </w:t>
      </w:r>
      <w:r w:rsidR="00561869" w:rsidRPr="002B6F18">
        <w:rPr>
          <w:rFonts w:ascii="Times New Roman" w:eastAsia="STHupo" w:hAnsi="Times New Roman" w:cs="Times New Roman"/>
        </w:rPr>
        <w:t xml:space="preserve">curves </w:t>
      </w:r>
      <w:r w:rsidRPr="002B6F18">
        <w:rPr>
          <w:rFonts w:ascii="Times New Roman" w:eastAsia="STHupo" w:hAnsi="Times New Roman" w:cs="Times New Roman"/>
        </w:rPr>
        <w:t>to estimate s</w:t>
      </w:r>
      <w:r w:rsidR="006D2E25" w:rsidRPr="002B6F18">
        <w:rPr>
          <w:rFonts w:ascii="Times New Roman" w:eastAsia="STHupo" w:hAnsi="Times New Roman" w:cs="Times New Roman"/>
        </w:rPr>
        <w:t xml:space="preserve">tream metabolism </w:t>
      </w:r>
      <w:ins w:id="312" w:author="Clay Arango" w:date="2019-04-16T15:11:00Z">
        <w:r w:rsidR="00D43C79">
          <w:rPr>
            <w:rFonts w:ascii="Times New Roman" w:eastAsia="STHupo" w:hAnsi="Times New Roman" w:cs="Times New Roman"/>
          </w:rPr>
          <w:t>us</w:t>
        </w:r>
        <w:r w:rsidR="00D43C79" w:rsidRPr="002B6F18">
          <w:rPr>
            <w:rFonts w:ascii="Times New Roman" w:eastAsia="STHupo" w:hAnsi="Times New Roman" w:cs="Times New Roman"/>
          </w:rPr>
          <w:t xml:space="preserve">ing the supplemental R script </w:t>
        </w:r>
      </w:ins>
      <w:ins w:id="313" w:author="Clay Arango" w:date="2019-04-16T15:12:00Z">
        <w:r w:rsidR="00D43C79">
          <w:rPr>
            <w:rFonts w:ascii="Times New Roman" w:eastAsia="STHupo" w:hAnsi="Times New Roman" w:cs="Times New Roman"/>
          </w:rPr>
          <w:t xml:space="preserve">for </w:t>
        </w:r>
        <w:r w:rsidR="00D43C79" w:rsidRPr="002B6F18">
          <w:rPr>
            <w:rFonts w:ascii="Times New Roman" w:eastAsia="STHupo" w:hAnsi="Times New Roman" w:cs="Times New Roman"/>
          </w:rPr>
          <w:t>the single station open-channel method with inverse modeling</w:t>
        </w:r>
        <w:r w:rsidR="00D43C79">
          <w:rPr>
            <w:rFonts w:ascii="Times New Roman" w:eastAsia="STHupo" w:hAnsi="Times New Roman" w:cs="Times New Roman"/>
          </w:rPr>
          <w:t xml:space="preserve"> </w:t>
        </w:r>
      </w:ins>
      <w:ins w:id="314" w:author="Clay Arango" w:date="2019-04-16T15:11:00Z">
        <w:r w:rsidR="00D43C79" w:rsidRPr="002B6F18">
          <w:rPr>
            <w:rFonts w:ascii="Times New Roman" w:eastAsia="STHupo" w:hAnsi="Times New Roman" w:cs="Times New Roman"/>
          </w:rPr>
          <w:t>from Supplemental File 34.3</w:t>
        </w:r>
        <w:r w:rsidR="00D43C79">
          <w:rPr>
            <w:rFonts w:ascii="Times New Roman" w:eastAsia="STHupo" w:hAnsi="Times New Roman" w:cs="Times New Roman"/>
          </w:rPr>
          <w:t xml:space="preserve"> from </w:t>
        </w:r>
        <w:r w:rsidR="00D43C79">
          <w:rPr>
            <w:rFonts w:ascii="Times New Roman" w:eastAsia="STHupo" w:hAnsi="Times New Roman" w:cs="Times New Roman"/>
          </w:rPr>
          <w:fldChar w:fldCharType="begin"/>
        </w:r>
        <w:r w:rsidR="00D43C79">
          <w:rPr>
            <w:rFonts w:ascii="Times New Roman" w:eastAsia="STHupo" w:hAnsi="Times New Roman" w:cs="Times New Roman"/>
          </w:rPr>
          <w:instrText xml:space="preserve"> ADDIN ZOTERO_ITEM CSL_CITATION {"citationID":"DQe7Dqi1","properties":{"formattedCitation":"(Hall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instrText>
        </w:r>
        <w:r w:rsidR="00D43C79">
          <w:rPr>
            <w:rFonts w:ascii="Times New Roman" w:eastAsia="STHupo" w:hAnsi="Times New Roman" w:cs="Times New Roman"/>
          </w:rPr>
          <w:fldChar w:fldCharType="separate"/>
        </w:r>
        <w:r w:rsidR="00D43C79" w:rsidRPr="00C70BDB">
          <w:rPr>
            <w:rFonts w:ascii="Times New Roman" w:hAnsi="Times New Roman" w:cs="Times New Roman"/>
          </w:rPr>
          <w:t>Hall</w:t>
        </w:r>
        <w:r w:rsidR="00D43C79">
          <w:rPr>
            <w:rFonts w:ascii="Times New Roman" w:hAnsi="Times New Roman" w:cs="Times New Roman"/>
          </w:rPr>
          <w:t xml:space="preserve"> </w:t>
        </w:r>
        <w:r w:rsidR="00D43C79" w:rsidRPr="00C70BDB">
          <w:rPr>
            <w:rFonts w:ascii="Times New Roman" w:hAnsi="Times New Roman" w:cs="Times New Roman"/>
          </w:rPr>
          <w:t>and Hotchkiss</w:t>
        </w:r>
        <w:r w:rsidR="00D43C79">
          <w:rPr>
            <w:rFonts w:ascii="Times New Roman" w:hAnsi="Times New Roman" w:cs="Times New Roman"/>
          </w:rPr>
          <w:t xml:space="preserve"> (</w:t>
        </w:r>
        <w:r w:rsidR="00D43C79" w:rsidRPr="00C70BDB">
          <w:rPr>
            <w:rFonts w:ascii="Times New Roman" w:hAnsi="Times New Roman" w:cs="Times New Roman"/>
          </w:rPr>
          <w:t>2017)</w:t>
        </w:r>
        <w:r w:rsidR="00D43C79">
          <w:rPr>
            <w:rFonts w:ascii="Times New Roman" w:eastAsia="STHupo" w:hAnsi="Times New Roman" w:cs="Times New Roman"/>
          </w:rPr>
          <w:fldChar w:fldCharType="end"/>
        </w:r>
        <w:r w:rsidR="00D43C79">
          <w:rPr>
            <w:rFonts w:ascii="Times New Roman" w:eastAsia="STHupo" w:hAnsi="Times New Roman" w:cs="Times New Roman"/>
          </w:rPr>
          <w:t xml:space="preserve"> in </w:t>
        </w:r>
      </w:ins>
      <w:del w:id="315" w:author="Clay Arango" w:date="2019-04-16T15:11:00Z">
        <w:r w:rsidR="00FE5AA0" w:rsidRPr="002B6F18" w:rsidDel="00D43C79">
          <w:rPr>
            <w:rFonts w:ascii="Times New Roman" w:eastAsia="STHupo" w:hAnsi="Times New Roman" w:cs="Times New Roman"/>
          </w:rPr>
          <w:delText xml:space="preserve">with </w:delText>
        </w:r>
      </w:del>
      <w:r w:rsidR="00FE5AA0" w:rsidRPr="002B6F18">
        <w:rPr>
          <w:rFonts w:ascii="Times New Roman" w:eastAsia="STHupo" w:hAnsi="Times New Roman" w:cs="Times New Roman"/>
        </w:rPr>
        <w:t>the statistical program R</w:t>
      </w:r>
      <w:r w:rsidR="00492BD9" w:rsidRPr="002B6F18">
        <w:rPr>
          <w:rFonts w:ascii="Times New Roman" w:eastAsia="STHupo" w:hAnsi="Times New Roman" w:cs="Times New Roman"/>
        </w:rPr>
        <w:t xml:space="preserve"> </w:t>
      </w:r>
      <w:commentRangeStart w:id="316"/>
      <w:r w:rsidR="00492BD9" w:rsidRPr="002B6F18">
        <w:rPr>
          <w:rFonts w:ascii="Times New Roman" w:eastAsia="STHupo" w:hAnsi="Times New Roman" w:cs="Times New Roman"/>
        </w:rPr>
        <w:t>Version 3.</w:t>
      </w:r>
      <w:r w:rsidR="007C4828">
        <w:rPr>
          <w:rFonts w:ascii="Times New Roman" w:eastAsia="STHupo" w:hAnsi="Times New Roman" w:cs="Times New Roman"/>
        </w:rPr>
        <w:t>5</w:t>
      </w:r>
      <w:r w:rsidR="00492BD9" w:rsidRPr="002B6F18">
        <w:rPr>
          <w:rFonts w:ascii="Times New Roman" w:eastAsia="STHupo" w:hAnsi="Times New Roman" w:cs="Times New Roman"/>
        </w:rPr>
        <w:t>.</w:t>
      </w:r>
      <w:r w:rsidR="007C4828">
        <w:rPr>
          <w:rFonts w:ascii="Times New Roman" w:eastAsia="STHupo" w:hAnsi="Times New Roman" w:cs="Times New Roman"/>
        </w:rPr>
        <w:t>2</w:t>
      </w:r>
      <w:r w:rsidR="00D570FA">
        <w:rPr>
          <w:rFonts w:ascii="Times New Roman" w:eastAsia="STHupo" w:hAnsi="Times New Roman" w:cs="Times New Roman"/>
        </w:rPr>
        <w:t xml:space="preserve"> </w:t>
      </w:r>
      <w:r w:rsidR="00D570FA">
        <w:rPr>
          <w:rFonts w:ascii="Times New Roman" w:eastAsia="STHupo" w:hAnsi="Times New Roman" w:cs="Times New Roman"/>
        </w:rPr>
        <w:fldChar w:fldCharType="begin"/>
      </w:r>
      <w:r w:rsidR="00A36035">
        <w:rPr>
          <w:rFonts w:ascii="Times New Roman" w:eastAsia="STHupo" w:hAnsi="Times New Roman" w:cs="Times New Roman"/>
        </w:rPr>
        <w:instrText xml:space="preserve"> ADDIN ZOTERO_ITEM CSL_CITATION {"citationID":"ECgomZJd","properties":{"formattedCitation":"(R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00D570FA">
        <w:rPr>
          <w:rFonts w:ascii="Times New Roman" w:eastAsia="STHupo" w:hAnsi="Times New Roman" w:cs="Times New Roman"/>
        </w:rPr>
        <w:fldChar w:fldCharType="separate"/>
      </w:r>
      <w:r w:rsidR="00D570FA" w:rsidRPr="00C70BDB">
        <w:rPr>
          <w:rFonts w:ascii="Times New Roman" w:hAnsi="Times New Roman" w:cs="Times New Roman"/>
        </w:rPr>
        <w:t>(R Core Team 2013)</w:t>
      </w:r>
      <w:r w:rsidR="00D570FA">
        <w:rPr>
          <w:rFonts w:ascii="Times New Roman" w:eastAsia="STHupo" w:hAnsi="Times New Roman" w:cs="Times New Roman"/>
        </w:rPr>
        <w:fldChar w:fldCharType="end"/>
      </w:r>
      <w:commentRangeEnd w:id="316"/>
      <w:r w:rsidR="00D64712">
        <w:rPr>
          <w:rStyle w:val="CommentReference"/>
        </w:rPr>
        <w:commentReference w:id="316"/>
      </w:r>
      <w:r w:rsidR="00D570FA">
        <w:rPr>
          <w:rFonts w:ascii="Times New Roman" w:eastAsia="STHupo" w:hAnsi="Times New Roman" w:cs="Times New Roman"/>
        </w:rPr>
        <w:t xml:space="preserve"> </w:t>
      </w:r>
      <w:del w:id="317" w:author="Clay Arango" w:date="2019-04-16T15:12:00Z">
        <w:r w:rsidR="006D2E25" w:rsidRPr="002B6F18" w:rsidDel="00D43C79">
          <w:rPr>
            <w:rFonts w:ascii="Times New Roman" w:eastAsia="STHupo" w:hAnsi="Times New Roman" w:cs="Times New Roman"/>
          </w:rPr>
          <w:delText>by the single station open-channel method</w:delText>
        </w:r>
        <w:r w:rsidR="00C312DA" w:rsidRPr="002B6F18" w:rsidDel="00D43C79">
          <w:rPr>
            <w:rFonts w:ascii="Times New Roman" w:eastAsia="STHupo" w:hAnsi="Times New Roman" w:cs="Times New Roman"/>
          </w:rPr>
          <w:delText xml:space="preserve"> with inverse modeling</w:delText>
        </w:r>
        <w:r w:rsidR="001D5617" w:rsidDel="00D43C79">
          <w:rPr>
            <w:rFonts w:ascii="Times New Roman" w:eastAsia="STHupo" w:hAnsi="Times New Roman" w:cs="Times New Roman"/>
          </w:rPr>
          <w:delText xml:space="preserve"> </w:delText>
        </w:r>
      </w:del>
      <w:del w:id="318" w:author="Clay Arango" w:date="2019-04-16T15:11:00Z">
        <w:r w:rsidR="00D570FA" w:rsidDel="00D43C79">
          <w:rPr>
            <w:rFonts w:ascii="Times New Roman" w:eastAsia="STHupo" w:hAnsi="Times New Roman" w:cs="Times New Roman"/>
          </w:rPr>
          <w:delText>us</w:delText>
        </w:r>
        <w:r w:rsidR="004F208A" w:rsidRPr="002B6F18" w:rsidDel="00D43C79">
          <w:rPr>
            <w:rFonts w:ascii="Times New Roman" w:eastAsia="STHupo" w:hAnsi="Times New Roman" w:cs="Times New Roman"/>
          </w:rPr>
          <w:delText xml:space="preserve">ing the supplemental R script from Supplemental File </w:delText>
        </w:r>
        <w:commentRangeStart w:id="319"/>
        <w:r w:rsidR="004F208A" w:rsidRPr="002B6F18" w:rsidDel="00D43C79">
          <w:rPr>
            <w:rFonts w:ascii="Times New Roman" w:eastAsia="STHupo" w:hAnsi="Times New Roman" w:cs="Times New Roman"/>
          </w:rPr>
          <w:delText>34.3</w:delText>
        </w:r>
        <w:r w:rsidR="001D5617" w:rsidDel="00D43C79">
          <w:rPr>
            <w:rFonts w:ascii="Times New Roman" w:eastAsia="STHupo" w:hAnsi="Times New Roman" w:cs="Times New Roman"/>
          </w:rPr>
          <w:delText xml:space="preserve"> from </w:delText>
        </w:r>
        <w:r w:rsidR="001D5617" w:rsidDel="00D43C79">
          <w:rPr>
            <w:rFonts w:ascii="Times New Roman" w:eastAsia="STHupo" w:hAnsi="Times New Roman" w:cs="Times New Roman"/>
          </w:rPr>
          <w:fldChar w:fldCharType="begin"/>
        </w:r>
        <w:r w:rsidR="001D5617" w:rsidDel="00D43C79">
          <w:rPr>
            <w:rFonts w:ascii="Times New Roman" w:eastAsia="STHupo" w:hAnsi="Times New Roman" w:cs="Times New Roman"/>
          </w:rPr>
          <w:delInstrText xml:space="preserve"> ADDIN ZOTERO_ITEM CSL_CITATION {"citationID":"DQe7Dqi1","properties":{"formattedCitation":"(Hall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delInstrText>
        </w:r>
        <w:r w:rsidR="001D5617" w:rsidDel="00D43C79">
          <w:rPr>
            <w:rFonts w:ascii="Times New Roman" w:eastAsia="STHupo" w:hAnsi="Times New Roman" w:cs="Times New Roman"/>
          </w:rPr>
          <w:fldChar w:fldCharType="separate"/>
        </w:r>
        <w:r w:rsidR="001D5617" w:rsidRPr="00C70BDB" w:rsidDel="00D43C79">
          <w:rPr>
            <w:rFonts w:ascii="Times New Roman" w:hAnsi="Times New Roman" w:cs="Times New Roman"/>
          </w:rPr>
          <w:delText>Hall</w:delText>
        </w:r>
        <w:r w:rsidR="001D5617" w:rsidDel="00D43C79">
          <w:rPr>
            <w:rFonts w:ascii="Times New Roman" w:hAnsi="Times New Roman" w:cs="Times New Roman"/>
          </w:rPr>
          <w:delText xml:space="preserve"> </w:delText>
        </w:r>
        <w:r w:rsidR="001D5617" w:rsidRPr="00C70BDB" w:rsidDel="00D43C79">
          <w:rPr>
            <w:rFonts w:ascii="Times New Roman" w:hAnsi="Times New Roman" w:cs="Times New Roman"/>
          </w:rPr>
          <w:delText>and Hotchkiss</w:delText>
        </w:r>
        <w:r w:rsidR="001D5617" w:rsidDel="00D43C79">
          <w:rPr>
            <w:rFonts w:ascii="Times New Roman" w:hAnsi="Times New Roman" w:cs="Times New Roman"/>
          </w:rPr>
          <w:delText xml:space="preserve"> (</w:delText>
        </w:r>
        <w:r w:rsidR="001D5617" w:rsidRPr="00C70BDB" w:rsidDel="00D43C79">
          <w:rPr>
            <w:rFonts w:ascii="Times New Roman" w:hAnsi="Times New Roman" w:cs="Times New Roman"/>
          </w:rPr>
          <w:delText>2017)</w:delText>
        </w:r>
        <w:r w:rsidR="001D5617" w:rsidDel="00D43C79">
          <w:rPr>
            <w:rFonts w:ascii="Times New Roman" w:eastAsia="STHupo" w:hAnsi="Times New Roman" w:cs="Times New Roman"/>
          </w:rPr>
          <w:fldChar w:fldCharType="end"/>
        </w:r>
      </w:del>
      <w:r w:rsidR="00E135C0" w:rsidRPr="002B6F18">
        <w:rPr>
          <w:rFonts w:ascii="Times New Roman" w:eastAsia="STHupo" w:hAnsi="Times New Roman" w:cs="Times New Roman"/>
          <w:noProof/>
        </w:rPr>
        <w:t xml:space="preserve">.  </w:t>
      </w:r>
      <w:commentRangeEnd w:id="319"/>
      <w:r w:rsidR="00D64712">
        <w:rPr>
          <w:rStyle w:val="CommentReference"/>
        </w:rPr>
        <w:commentReference w:id="319"/>
      </w:r>
      <w:r w:rsidR="00E73A40" w:rsidRPr="002B6F18">
        <w:rPr>
          <w:rFonts w:ascii="Times New Roman" w:eastAsia="STHupo" w:hAnsi="Times New Roman" w:cs="Times New Roman"/>
          <w:noProof/>
        </w:rPr>
        <w:t>Additional data needed to complete the calculation include</w:t>
      </w:r>
      <w:r w:rsidR="00876AB8" w:rsidRPr="002B6F18">
        <w:rPr>
          <w:rFonts w:ascii="Times New Roman" w:eastAsia="STHupo" w:hAnsi="Times New Roman" w:cs="Times New Roman"/>
          <w:noProof/>
        </w:rPr>
        <w:t>d</w:t>
      </w:r>
      <w:r w:rsidR="00E73A40" w:rsidRPr="002B6F18">
        <w:rPr>
          <w:rFonts w:ascii="Times New Roman" w:eastAsia="STHupo" w:hAnsi="Times New Roman" w:cs="Times New Roman"/>
          <w:noProof/>
        </w:rPr>
        <w:t xml:space="preserve"> </w:t>
      </w:r>
      <w:r w:rsidR="00215F08" w:rsidRPr="002B6F18">
        <w:rPr>
          <w:rFonts w:ascii="Times New Roman" w:eastAsia="STHupo" w:hAnsi="Times New Roman" w:cs="Times New Roman"/>
          <w:noProof/>
        </w:rPr>
        <w:t xml:space="preserve">barometric pressure calculated from elevation using the same R script, </w:t>
      </w:r>
      <w:r w:rsidR="00B82A2F" w:rsidRPr="002B6F18">
        <w:rPr>
          <w:rFonts w:ascii="Times New Roman" w:eastAsia="STHupo" w:hAnsi="Times New Roman" w:cs="Times New Roman"/>
          <w:noProof/>
        </w:rPr>
        <w:t xml:space="preserve">stream </w:t>
      </w:r>
      <w:r w:rsidR="00E671EE" w:rsidRPr="002B6F18">
        <w:rPr>
          <w:rFonts w:ascii="Times New Roman" w:eastAsia="STHupo" w:hAnsi="Times New Roman" w:cs="Times New Roman"/>
          <w:noProof/>
        </w:rPr>
        <w:t>depth</w:t>
      </w:r>
      <w:r w:rsidR="00561869" w:rsidRPr="002B6F18">
        <w:rPr>
          <w:rFonts w:ascii="Times New Roman" w:eastAsia="STHupo" w:hAnsi="Times New Roman" w:cs="Times New Roman"/>
          <w:noProof/>
        </w:rPr>
        <w:t xml:space="preserve"> </w:t>
      </w:r>
      <w:r w:rsidR="00561869" w:rsidRPr="002B6F18">
        <w:rPr>
          <w:rFonts w:ascii="Times New Roman" w:eastAsia="STHupo" w:hAnsi="Times New Roman" w:cs="Times New Roman"/>
          <w:noProof/>
        </w:rPr>
        <w:lastRenderedPageBreak/>
        <w:t>obtained from flow measurement</w:t>
      </w:r>
      <w:r w:rsidR="00215F08" w:rsidRPr="002B6F18">
        <w:rPr>
          <w:rFonts w:ascii="Times New Roman" w:eastAsia="STHupo" w:hAnsi="Times New Roman" w:cs="Times New Roman"/>
          <w:noProof/>
        </w:rPr>
        <w:t>s</w:t>
      </w:r>
      <w:ins w:id="320" w:author="Clay Arango" w:date="2019-04-16T15:12:00Z">
        <w:r w:rsidR="00D43C79">
          <w:rPr>
            <w:rFonts w:ascii="Times New Roman" w:eastAsia="STHupo" w:hAnsi="Times New Roman" w:cs="Times New Roman"/>
            <w:noProof/>
          </w:rPr>
          <w:t>,</w:t>
        </w:r>
      </w:ins>
      <w:r w:rsidR="00215F08" w:rsidRPr="002B6F18">
        <w:rPr>
          <w:rFonts w:ascii="Times New Roman" w:eastAsia="STHupo" w:hAnsi="Times New Roman" w:cs="Times New Roman"/>
          <w:noProof/>
        </w:rPr>
        <w:t xml:space="preserve"> a</w:t>
      </w:r>
      <w:r w:rsidR="00E671EE" w:rsidRPr="002B6F18">
        <w:rPr>
          <w:rFonts w:ascii="Times New Roman" w:eastAsia="STHupo" w:hAnsi="Times New Roman" w:cs="Times New Roman"/>
          <w:noProof/>
        </w:rPr>
        <w:t xml:space="preserve">nd the </w:t>
      </w:r>
      <w:r w:rsidR="00561869" w:rsidRPr="002B6F18">
        <w:rPr>
          <w:rFonts w:ascii="Times New Roman" w:eastAsia="STHupo" w:hAnsi="Times New Roman" w:cs="Times New Roman"/>
          <w:noProof/>
        </w:rPr>
        <w:t xml:space="preserve">air-water </w:t>
      </w:r>
      <w:r w:rsidR="00215F08" w:rsidRPr="002B6F18">
        <w:rPr>
          <w:rFonts w:ascii="Times New Roman" w:eastAsia="STHupo" w:hAnsi="Times New Roman" w:cs="Times New Roman"/>
          <w:noProof/>
        </w:rPr>
        <w:t xml:space="preserve">general </w:t>
      </w:r>
      <w:r w:rsidR="00E671EE" w:rsidRPr="002B6F18">
        <w:rPr>
          <w:rFonts w:ascii="Times New Roman" w:eastAsia="STHupo" w:hAnsi="Times New Roman" w:cs="Times New Roman"/>
          <w:noProof/>
        </w:rPr>
        <w:t>gas exchange</w:t>
      </w:r>
      <w:r w:rsidR="00876AB8" w:rsidRPr="002B6F18">
        <w:rPr>
          <w:rFonts w:ascii="Times New Roman" w:eastAsia="STHupo" w:hAnsi="Times New Roman" w:cs="Times New Roman"/>
          <w:noProof/>
        </w:rPr>
        <w:t xml:space="preserve"> </w:t>
      </w:r>
      <w:r w:rsidR="00561869" w:rsidRPr="002B6F18">
        <w:rPr>
          <w:rFonts w:ascii="Times New Roman" w:eastAsia="STHupo" w:hAnsi="Times New Roman" w:cs="Times New Roman"/>
          <w:noProof/>
        </w:rPr>
        <w:t xml:space="preserve">rate </w:t>
      </w:r>
      <w:r w:rsidR="00215F08" w:rsidRPr="002B6F18">
        <w:rPr>
          <w:rFonts w:ascii="Times New Roman" w:eastAsia="STHupo" w:hAnsi="Times New Roman" w:cs="Times New Roman"/>
          <w:noProof/>
        </w:rPr>
        <w:t>(</w:t>
      </w:r>
      <w:r w:rsidR="00215F08" w:rsidRPr="00D42D68">
        <w:rPr>
          <w:rFonts w:ascii="Times New Roman" w:eastAsia="STHupo" w:hAnsi="Times New Roman" w:cs="Times New Roman"/>
          <w:i/>
          <w:noProof/>
        </w:rPr>
        <w:t>K</w:t>
      </w:r>
      <w:r w:rsidR="00215F08" w:rsidRPr="00D42D68">
        <w:rPr>
          <w:rFonts w:ascii="Times New Roman" w:eastAsia="STHupo" w:hAnsi="Times New Roman" w:cs="Times New Roman"/>
          <w:noProof/>
          <w:vertAlign w:val="subscript"/>
        </w:rPr>
        <w:t>600</w:t>
      </w:r>
      <w:ins w:id="321" w:author="Clay Arango" w:date="2019-04-16T15:12:00Z">
        <w:r w:rsidR="00D43C79">
          <w:rPr>
            <w:rFonts w:ascii="Times New Roman" w:eastAsia="STHupo" w:hAnsi="Times New Roman" w:cs="Times New Roman"/>
            <w:noProof/>
          </w:rPr>
          <w:t xml:space="preserve"> - </w:t>
        </w:r>
      </w:ins>
      <w:del w:id="322" w:author="Clay Arango" w:date="2019-04-16T15:12:00Z">
        <w:r w:rsidR="00215F08" w:rsidRPr="002B6F18" w:rsidDel="00D43C79">
          <w:rPr>
            <w:rFonts w:ascii="Times New Roman" w:eastAsia="STHupo" w:hAnsi="Times New Roman" w:cs="Times New Roman"/>
            <w:noProof/>
          </w:rPr>
          <w:delText>)</w:delText>
        </w:r>
        <w:r w:rsidR="00F71DE9" w:rsidRPr="002B6F18" w:rsidDel="00D43C79">
          <w:rPr>
            <w:rFonts w:ascii="Times New Roman" w:eastAsia="STHupo" w:hAnsi="Times New Roman" w:cs="Times New Roman"/>
            <w:noProof/>
          </w:rPr>
          <w:delText xml:space="preserve"> </w:delText>
        </w:r>
      </w:del>
      <w:r w:rsidR="00F71DE9" w:rsidRPr="002B6F18">
        <w:rPr>
          <w:rFonts w:ascii="Times New Roman" w:eastAsia="STHupo" w:hAnsi="Times New Roman" w:cs="Times New Roman"/>
          <w:noProof/>
        </w:rPr>
        <w:t>explained below</w:t>
      </w:r>
      <w:ins w:id="323" w:author="Clay Arango" w:date="2019-04-16T15:12:00Z">
        <w:r w:rsidR="00D43C79">
          <w:rPr>
            <w:rFonts w:ascii="Times New Roman" w:eastAsia="STHupo" w:hAnsi="Times New Roman" w:cs="Times New Roman"/>
            <w:noProof/>
          </w:rPr>
          <w:t>)</w:t>
        </w:r>
      </w:ins>
      <w:r w:rsidR="00876AB8" w:rsidRPr="002B6F18">
        <w:rPr>
          <w:rFonts w:ascii="Times New Roman" w:eastAsia="STHupo" w:hAnsi="Times New Roman" w:cs="Times New Roman"/>
          <w:noProof/>
        </w:rPr>
        <w:t xml:space="preserve">.  </w:t>
      </w:r>
    </w:p>
    <w:p w14:paraId="6832CF28" w14:textId="5E24A5D3" w:rsidR="00DA0E24" w:rsidRPr="002B6F18" w:rsidRDefault="00F71DE9">
      <w:pPr>
        <w:spacing w:line="480" w:lineRule="auto"/>
        <w:rPr>
          <w:rFonts w:ascii="Times New Roman" w:eastAsia="STHupo" w:hAnsi="Times New Roman" w:cs="Times New Roman"/>
          <w:noProof/>
        </w:rPr>
      </w:pPr>
      <w:r w:rsidRPr="002B6F18">
        <w:rPr>
          <w:rFonts w:ascii="Times New Roman" w:eastAsia="STHupo" w:hAnsi="Times New Roman" w:cs="Times New Roman"/>
          <w:noProof/>
        </w:rPr>
        <w:tab/>
      </w:r>
      <w:r w:rsidR="00EC5B05" w:rsidRPr="002B6F18">
        <w:rPr>
          <w:rFonts w:ascii="Times New Roman" w:eastAsia="STHupo" w:hAnsi="Times New Roman" w:cs="Times New Roman"/>
          <w:noProof/>
        </w:rPr>
        <w:t xml:space="preserve">  Included in the R script is the option to estimate </w:t>
      </w:r>
      <w:r w:rsidR="00DA0E24" w:rsidRPr="002B6F18">
        <w:rPr>
          <w:rFonts w:ascii="Times New Roman" w:eastAsia="STHupo" w:hAnsi="Times New Roman" w:cs="Times New Roman"/>
          <w:noProof/>
        </w:rPr>
        <w:t xml:space="preserve">metabolism </w:t>
      </w:r>
      <w:r w:rsidR="00D570FA">
        <w:rPr>
          <w:rFonts w:ascii="Times New Roman" w:eastAsia="STHupo" w:hAnsi="Times New Roman" w:cs="Times New Roman"/>
          <w:noProof/>
        </w:rPr>
        <w:t>(</w:t>
      </w:r>
      <w:r w:rsidR="00DA0E24" w:rsidRPr="002B6F18">
        <w:rPr>
          <w:rFonts w:ascii="Times New Roman" w:eastAsia="STHupo" w:hAnsi="Times New Roman" w:cs="Times New Roman"/>
          <w:noProof/>
        </w:rPr>
        <w:t>e.g.</w:t>
      </w:r>
      <w:r w:rsidR="00D570FA">
        <w:rPr>
          <w:rFonts w:ascii="Times New Roman" w:eastAsia="STHupo" w:hAnsi="Times New Roman" w:cs="Times New Roman"/>
          <w:noProof/>
        </w:rPr>
        <w:t xml:space="preserve"> </w:t>
      </w:r>
      <w:r w:rsidR="00EC5B05" w:rsidRPr="002B6F18">
        <w:rPr>
          <w:rFonts w:ascii="Times New Roman" w:eastAsia="STHupo" w:hAnsi="Times New Roman" w:cs="Times New Roman"/>
          <w:noProof/>
        </w:rPr>
        <w:t>GPP</w:t>
      </w:r>
      <w:r w:rsidR="00D570FA">
        <w:rPr>
          <w:rFonts w:ascii="Times New Roman" w:eastAsia="STHupo" w:hAnsi="Times New Roman" w:cs="Times New Roman"/>
          <w:noProof/>
        </w:rPr>
        <w:t xml:space="preserve"> and </w:t>
      </w:r>
      <w:r w:rsidR="00EC5B05" w:rsidRPr="002B6F18">
        <w:rPr>
          <w:rFonts w:ascii="Times New Roman" w:eastAsia="STHupo" w:hAnsi="Times New Roman" w:cs="Times New Roman"/>
          <w:noProof/>
        </w:rPr>
        <w:t>ER</w:t>
      </w:r>
      <w:r w:rsidR="00D570FA">
        <w:rPr>
          <w:rFonts w:ascii="Times New Roman" w:eastAsia="STHupo" w:hAnsi="Times New Roman" w:cs="Times New Roman"/>
          <w:noProof/>
        </w:rPr>
        <w:t xml:space="preserve">) </w:t>
      </w:r>
      <w:r w:rsidR="00EC5B05" w:rsidRPr="002B6F18">
        <w:rPr>
          <w:rFonts w:ascii="Times New Roman" w:eastAsia="STHupo" w:hAnsi="Times New Roman" w:cs="Times New Roman"/>
          <w:noProof/>
        </w:rPr>
        <w:t xml:space="preserve">and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EC5B05" w:rsidRPr="002B6F18">
        <w:rPr>
          <w:rFonts w:ascii="Times New Roman" w:eastAsia="STHupo" w:hAnsi="Times New Roman" w:cs="Times New Roman"/>
          <w:noProof/>
        </w:rPr>
        <w:t xml:space="preserve"> directly from the oxygen, temperature and light data </w:t>
      </w:r>
      <w:ins w:id="324" w:author="Clay Arango" w:date="2019-04-16T15:13:00Z">
        <w:r w:rsidR="00D43C79" w:rsidRPr="002B6F18">
          <w:rPr>
            <w:rFonts w:ascii="Times New Roman" w:eastAsia="STHupo" w:hAnsi="Times New Roman" w:cs="Times New Roman"/>
            <w:noProof/>
          </w:rPr>
          <w:t xml:space="preserve">where </w:t>
        </w:r>
        <w:r w:rsidR="00D43C79" w:rsidRPr="004B6E31">
          <w:rPr>
            <w:rFonts w:ascii="Times New Roman" w:eastAsia="STHupo" w:hAnsi="Times New Roman" w:cs="Times New Roman"/>
            <w:i/>
            <w:noProof/>
          </w:rPr>
          <w:t>K</w:t>
        </w:r>
        <w:r w:rsidR="00D43C79" w:rsidRPr="004B6E31">
          <w:rPr>
            <w:rFonts w:ascii="Times New Roman" w:eastAsia="STHupo" w:hAnsi="Times New Roman" w:cs="Times New Roman"/>
            <w:noProof/>
            <w:vertAlign w:val="subscript"/>
          </w:rPr>
          <w:t>600</w:t>
        </w:r>
        <w:r w:rsidR="00D43C79" w:rsidRPr="002B6F18">
          <w:rPr>
            <w:rFonts w:ascii="Times New Roman" w:eastAsia="STHupo" w:hAnsi="Times New Roman" w:cs="Times New Roman"/>
            <w:noProof/>
          </w:rPr>
          <w:t xml:space="preserve"> is considered a free parameter</w:t>
        </w:r>
      </w:ins>
      <w:ins w:id="325" w:author="Clay Arango" w:date="2019-04-16T15:14:00Z">
        <w:r w:rsidR="00D43C79">
          <w:rPr>
            <w:rFonts w:ascii="Times New Roman" w:eastAsia="STHupo" w:hAnsi="Times New Roman" w:cs="Times New Roman"/>
            <w:noProof/>
          </w:rPr>
          <w:t xml:space="preserve">, a </w:t>
        </w:r>
      </w:ins>
      <w:ins w:id="326" w:author="Clay Arango" w:date="2019-04-16T15:13:00Z">
        <w:r w:rsidR="00D43C79">
          <w:rPr>
            <w:rFonts w:ascii="Times New Roman" w:eastAsia="STHupo" w:hAnsi="Times New Roman" w:cs="Times New Roman"/>
            <w:noProof/>
          </w:rPr>
          <w:t>method</w:t>
        </w:r>
        <w:r w:rsidR="00D43C79" w:rsidRPr="002B6F18">
          <w:rPr>
            <w:rFonts w:ascii="Times New Roman" w:eastAsia="STHupo" w:hAnsi="Times New Roman" w:cs="Times New Roman"/>
            <w:noProof/>
          </w:rPr>
          <w:t xml:space="preserve"> </w:t>
        </w:r>
      </w:ins>
      <w:del w:id="327" w:author="Clay Arango" w:date="2019-04-16T15:13:00Z">
        <w:r w:rsidR="00EC5B05" w:rsidRPr="002B6F18" w:rsidDel="00D43C79">
          <w:rPr>
            <w:rFonts w:ascii="Times New Roman" w:eastAsia="STHupo" w:hAnsi="Times New Roman" w:cs="Times New Roman"/>
            <w:noProof/>
          </w:rPr>
          <w:delText xml:space="preserve">which </w:delText>
        </w:r>
      </w:del>
      <w:ins w:id="328" w:author="Clay Arango" w:date="2019-04-16T15:14:00Z">
        <w:r w:rsidR="00D43C79">
          <w:rPr>
            <w:rFonts w:ascii="Times New Roman" w:eastAsia="STHupo" w:hAnsi="Times New Roman" w:cs="Times New Roman"/>
            <w:noProof/>
          </w:rPr>
          <w:t xml:space="preserve">that </w:t>
        </w:r>
      </w:ins>
      <w:r w:rsidR="00EC5B05" w:rsidRPr="002B6F18">
        <w:rPr>
          <w:rFonts w:ascii="Times New Roman" w:eastAsia="STHupo" w:hAnsi="Times New Roman" w:cs="Times New Roman"/>
          <w:noProof/>
        </w:rPr>
        <w:t xml:space="preserve">works well for low gradient </w:t>
      </w:r>
      <w:ins w:id="329" w:author="Clay Arango" w:date="2019-04-16T15:14:00Z">
        <w:r w:rsidR="00D43C79" w:rsidRPr="002B6F18">
          <w:rPr>
            <w:rFonts w:ascii="Times New Roman" w:eastAsia="STHupo" w:hAnsi="Times New Roman" w:cs="Times New Roman"/>
            <w:noProof/>
          </w:rPr>
          <w:t>streams</w:t>
        </w:r>
        <w:r w:rsidR="00D43C79">
          <w:rPr>
            <w:rFonts w:ascii="Times New Roman" w:eastAsia="STHupo" w:hAnsi="Times New Roman" w:cs="Times New Roman"/>
            <w:noProof/>
          </w:rPr>
          <w:t xml:space="preserve"> with </w:t>
        </w:r>
      </w:ins>
      <w:r w:rsidR="00EC5B05" w:rsidRPr="002B6F18">
        <w:rPr>
          <w:rFonts w:ascii="Times New Roman" w:eastAsia="STHupo" w:hAnsi="Times New Roman" w:cs="Times New Roman"/>
          <w:noProof/>
        </w:rPr>
        <w:t xml:space="preserve">high GPP </w:t>
      </w:r>
      <w:del w:id="330" w:author="Clay Arango" w:date="2019-04-16T15:14:00Z">
        <w:r w:rsidR="00EC5B05" w:rsidRPr="002B6F18" w:rsidDel="00D43C79">
          <w:rPr>
            <w:rFonts w:ascii="Times New Roman" w:eastAsia="STHupo" w:hAnsi="Times New Roman" w:cs="Times New Roman"/>
            <w:noProof/>
          </w:rPr>
          <w:delText>streams</w:delText>
        </w:r>
        <w:r w:rsidR="00D570FA" w:rsidDel="00D43C79">
          <w:rPr>
            <w:rFonts w:ascii="Times New Roman" w:eastAsia="STHupo" w:hAnsi="Times New Roman" w:cs="Times New Roman"/>
            <w:noProof/>
          </w:rPr>
          <w:delText xml:space="preserve"> </w:delText>
        </w:r>
      </w:del>
      <w:r w:rsidR="00D570FA">
        <w:rPr>
          <w:rFonts w:ascii="Times New Roman" w:eastAsia="STHupo" w:hAnsi="Times New Roman" w:cs="Times New Roman"/>
          <w:noProof/>
        </w:rPr>
        <w:fldChar w:fldCharType="begin"/>
      </w:r>
      <w:r w:rsidR="00D570FA">
        <w:rPr>
          <w:rFonts w:ascii="Times New Roman" w:eastAsia="STHupo" w:hAnsi="Times New Roman" w:cs="Times New Roman"/>
          <w:noProof/>
        </w:rPr>
        <w:instrText xml:space="preserve"> ADDIN ZOTERO_ITEM CSL_CITATION {"citationID":"APCEIQ7n","properties":{"formattedCitation":"(Hall Jr. and Madinger 2018)","plainCitation":"(Hall Jr. and Madinger 2018)","noteIndex":0},"citationItems":[{"id":130,"uris":["http://zotero.org/users/local/WH62bQVK/items/LMUHEY4K"],"uri":["http://zotero.org/users/local/WH62bQVK/items/LMUHEY4K"],"itemData":{"id":130,"type":"article-journal","title":"Use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D570FA">
        <w:rPr>
          <w:rFonts w:ascii="Times New Roman" w:eastAsia="STHupo" w:hAnsi="Times New Roman" w:cs="Times New Roman"/>
          <w:noProof/>
        </w:rPr>
        <w:fldChar w:fldCharType="separate"/>
      </w:r>
      <w:r w:rsidR="00D570FA" w:rsidRPr="00C70BDB">
        <w:rPr>
          <w:rFonts w:ascii="Times New Roman" w:hAnsi="Times New Roman" w:cs="Times New Roman"/>
        </w:rPr>
        <w:t xml:space="preserve">(Hall Jr. and </w:t>
      </w:r>
      <w:proofErr w:type="spellStart"/>
      <w:r w:rsidR="00D570FA" w:rsidRPr="00C70BDB">
        <w:rPr>
          <w:rFonts w:ascii="Times New Roman" w:hAnsi="Times New Roman" w:cs="Times New Roman"/>
        </w:rPr>
        <w:t>Madinger</w:t>
      </w:r>
      <w:proofErr w:type="spellEnd"/>
      <w:r w:rsidR="00D570FA" w:rsidRPr="00C70BDB">
        <w:rPr>
          <w:rFonts w:ascii="Times New Roman" w:hAnsi="Times New Roman" w:cs="Times New Roman"/>
        </w:rPr>
        <w:t xml:space="preserve"> 2018)</w:t>
      </w:r>
      <w:r w:rsidR="00D570FA">
        <w:rPr>
          <w:rFonts w:ascii="Times New Roman" w:eastAsia="STHupo" w:hAnsi="Times New Roman" w:cs="Times New Roman"/>
          <w:noProof/>
        </w:rPr>
        <w:fldChar w:fldCharType="end"/>
      </w:r>
      <w:del w:id="331" w:author="Clay Arango" w:date="2019-04-16T15:13:00Z">
        <w:r w:rsidR="00D570FA" w:rsidDel="00D43C79">
          <w:rPr>
            <w:rFonts w:ascii="Times New Roman" w:eastAsia="STHupo" w:hAnsi="Times New Roman" w:cs="Times New Roman"/>
            <w:noProof/>
          </w:rPr>
          <w:delText xml:space="preserve"> </w:delText>
        </w:r>
        <w:r w:rsidR="00523790" w:rsidRPr="002B6F18" w:rsidDel="00D43C79">
          <w:rPr>
            <w:rFonts w:ascii="Times New Roman" w:eastAsia="STHupo" w:hAnsi="Times New Roman" w:cs="Times New Roman"/>
            <w:noProof/>
          </w:rPr>
          <w:delText xml:space="preserve">where </w:delText>
        </w:r>
        <w:r w:rsidR="00F2441B" w:rsidRPr="004B6E31" w:rsidDel="00D43C79">
          <w:rPr>
            <w:rFonts w:ascii="Times New Roman" w:eastAsia="STHupo" w:hAnsi="Times New Roman" w:cs="Times New Roman"/>
            <w:i/>
            <w:noProof/>
          </w:rPr>
          <w:delText>K</w:delText>
        </w:r>
        <w:r w:rsidR="00F2441B" w:rsidRPr="004B6E31" w:rsidDel="00D43C79">
          <w:rPr>
            <w:rFonts w:ascii="Times New Roman" w:eastAsia="STHupo" w:hAnsi="Times New Roman" w:cs="Times New Roman"/>
            <w:noProof/>
            <w:vertAlign w:val="subscript"/>
          </w:rPr>
          <w:delText>600</w:delText>
        </w:r>
        <w:r w:rsidR="00523790" w:rsidRPr="002B6F18" w:rsidDel="00D43C79">
          <w:rPr>
            <w:rFonts w:ascii="Times New Roman" w:eastAsia="STHupo" w:hAnsi="Times New Roman" w:cs="Times New Roman"/>
            <w:noProof/>
          </w:rPr>
          <w:delText xml:space="preserve"> is considered a free parameter</w:delText>
        </w:r>
      </w:del>
      <w:r w:rsidR="00EC5B05" w:rsidRPr="002B6F18">
        <w:rPr>
          <w:rFonts w:ascii="Times New Roman" w:eastAsia="STHupo" w:hAnsi="Times New Roman" w:cs="Times New Roman"/>
          <w:noProof/>
        </w:rPr>
        <w:t>.</w:t>
      </w:r>
      <w:r w:rsidR="00EA3A64" w:rsidRPr="002B6F18">
        <w:rPr>
          <w:rFonts w:ascii="Times New Roman" w:eastAsia="STHupo" w:hAnsi="Times New Roman" w:cs="Times New Roman"/>
          <w:noProof/>
        </w:rPr>
        <w:t xml:space="preserve">  Another option is to supply a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EA3A64" w:rsidRPr="002B6F18">
        <w:rPr>
          <w:rFonts w:ascii="Times New Roman" w:eastAsia="STHupo" w:hAnsi="Times New Roman" w:cs="Times New Roman"/>
          <w:noProof/>
        </w:rPr>
        <w:t xml:space="preserve"> value and use the model to estimate only GPP and ER.</w:t>
      </w:r>
      <w:r w:rsidR="00C06B71" w:rsidRPr="002B6F18">
        <w:rPr>
          <w:rFonts w:ascii="Times New Roman" w:eastAsia="STHupo" w:hAnsi="Times New Roman" w:cs="Times New Roman"/>
          <w:noProof/>
        </w:rPr>
        <w:t xml:space="preserve">  </w:t>
      </w:r>
      <w:r w:rsidR="00EA3A64" w:rsidRPr="002B6F18">
        <w:rPr>
          <w:rFonts w:ascii="Times New Roman" w:eastAsia="STHupo" w:hAnsi="Times New Roman" w:cs="Times New Roman"/>
          <w:noProof/>
        </w:rPr>
        <w:t>It is recommended that in headwater streams this method is used where the K</w:t>
      </w:r>
      <w:r w:rsidR="00EA3A64" w:rsidRPr="00D43C79">
        <w:rPr>
          <w:rFonts w:ascii="Times New Roman" w:eastAsia="STHupo" w:hAnsi="Times New Roman" w:cs="Times New Roman"/>
          <w:noProof/>
          <w:vertAlign w:val="subscript"/>
          <w:rPrChange w:id="332" w:author="Clay Arango" w:date="2019-04-16T15:14:00Z">
            <w:rPr>
              <w:rFonts w:ascii="Times New Roman" w:eastAsia="STHupo" w:hAnsi="Times New Roman" w:cs="Times New Roman"/>
              <w:noProof/>
            </w:rPr>
          </w:rPrChange>
        </w:rPr>
        <w:t>600</w:t>
      </w:r>
      <w:r w:rsidR="00EA3A64" w:rsidRPr="002B6F18">
        <w:rPr>
          <w:rFonts w:ascii="Times New Roman" w:eastAsia="STHupo" w:hAnsi="Times New Roman" w:cs="Times New Roman"/>
          <w:noProof/>
        </w:rPr>
        <w:t xml:space="preserve"> is measured using tracer gas additions</w:t>
      </w:r>
      <w:r w:rsidR="00D570FA">
        <w:rPr>
          <w:rFonts w:ascii="Times New Roman" w:eastAsia="STHupo" w:hAnsi="Times New Roman" w:cs="Times New Roman"/>
          <w:noProof/>
        </w:rPr>
        <w:t xml:space="preserve"> </w:t>
      </w:r>
      <w:r w:rsidR="00D570FA">
        <w:rPr>
          <w:rFonts w:ascii="Times New Roman" w:eastAsia="STHupo" w:hAnsi="Times New Roman" w:cs="Times New Roman"/>
          <w:noProof/>
        </w:rPr>
        <w:fldChar w:fldCharType="begin"/>
      </w:r>
      <w:r w:rsidR="00A36035">
        <w:rPr>
          <w:rFonts w:ascii="Times New Roman" w:eastAsia="STHupo" w:hAnsi="Times New Roman" w:cs="Times New Roman"/>
          <w:noProof/>
        </w:rPr>
        <w:instrText xml:space="preserve"> ADDIN ZOTERO_ITEM CSL_CITATION {"citationID":"YfkUZSfl","properties":{"formattedCitation":"(Hall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instrText>
      </w:r>
      <w:r w:rsidR="00D570FA">
        <w:rPr>
          <w:rFonts w:ascii="Times New Roman" w:eastAsia="STHupo" w:hAnsi="Times New Roman" w:cs="Times New Roman"/>
          <w:noProof/>
        </w:rPr>
        <w:fldChar w:fldCharType="separate"/>
      </w:r>
      <w:r w:rsidR="00D570FA" w:rsidRPr="00C70BDB">
        <w:rPr>
          <w:rFonts w:ascii="Times New Roman" w:hAnsi="Times New Roman" w:cs="Times New Roman"/>
        </w:rPr>
        <w:t>(Hall</w:t>
      </w:r>
      <w:r w:rsidR="00D570FA">
        <w:rPr>
          <w:rFonts w:ascii="Times New Roman" w:hAnsi="Times New Roman" w:cs="Times New Roman"/>
        </w:rPr>
        <w:t xml:space="preserve"> </w:t>
      </w:r>
      <w:r w:rsidR="00D570FA" w:rsidRPr="00C70BDB">
        <w:rPr>
          <w:rFonts w:ascii="Times New Roman" w:hAnsi="Times New Roman" w:cs="Times New Roman"/>
        </w:rPr>
        <w:t>and Hotchkiss</w:t>
      </w:r>
      <w:r w:rsidR="00D570FA">
        <w:rPr>
          <w:rFonts w:ascii="Times New Roman" w:hAnsi="Times New Roman" w:cs="Times New Roman"/>
        </w:rPr>
        <w:t xml:space="preserve"> </w:t>
      </w:r>
      <w:r w:rsidR="00D570FA" w:rsidRPr="00C70BDB">
        <w:rPr>
          <w:rFonts w:ascii="Times New Roman" w:hAnsi="Times New Roman" w:cs="Times New Roman"/>
        </w:rPr>
        <w:t>2017)</w:t>
      </w:r>
      <w:r w:rsidR="00D570FA">
        <w:rPr>
          <w:rFonts w:ascii="Times New Roman" w:eastAsia="STHupo" w:hAnsi="Times New Roman" w:cs="Times New Roman"/>
          <w:noProof/>
        </w:rPr>
        <w:fldChar w:fldCharType="end"/>
      </w:r>
      <w:r w:rsidR="00EA3A64" w:rsidRPr="002B6F18">
        <w:rPr>
          <w:rFonts w:ascii="Times New Roman" w:eastAsia="STHupo" w:hAnsi="Times New Roman" w:cs="Times New Roman"/>
          <w:noProof/>
        </w:rPr>
        <w:t xml:space="preserve">.  I did not have the tracer gas method available to me so I investigated alternative methods of </w:t>
      </w:r>
      <w:del w:id="333" w:author="Clay Arango" w:date="2019-04-16T15:14:00Z">
        <w:r w:rsidR="00EA3A64" w:rsidRPr="002B6F18" w:rsidDel="00D43C79">
          <w:rPr>
            <w:rFonts w:ascii="Times New Roman" w:eastAsia="STHupo" w:hAnsi="Times New Roman" w:cs="Times New Roman"/>
            <w:noProof/>
          </w:rPr>
          <w:delText>deriving a</w:delText>
        </w:r>
      </w:del>
      <w:ins w:id="334" w:author="Clay Arango" w:date="2019-04-16T15:14:00Z">
        <w:r w:rsidR="00D43C79">
          <w:rPr>
            <w:rFonts w:ascii="Times New Roman" w:eastAsia="STHupo" w:hAnsi="Times New Roman" w:cs="Times New Roman"/>
            <w:noProof/>
          </w:rPr>
          <w:t>estimating</w:t>
        </w:r>
      </w:ins>
      <w:r w:rsidR="00EA3A64" w:rsidRPr="002B6F18">
        <w:rPr>
          <w:rFonts w:ascii="Times New Roman" w:eastAsia="STHupo" w:hAnsi="Times New Roman" w:cs="Times New Roman"/>
          <w:noProof/>
        </w:rPr>
        <w:t xml:space="preserve"> K</w:t>
      </w:r>
      <w:r w:rsidR="00EA3A64" w:rsidRPr="00D43C79">
        <w:rPr>
          <w:rFonts w:ascii="Times New Roman" w:eastAsia="STHupo" w:hAnsi="Times New Roman" w:cs="Times New Roman"/>
          <w:noProof/>
          <w:vertAlign w:val="subscript"/>
          <w:rPrChange w:id="335" w:author="Clay Arango" w:date="2019-04-16T15:14:00Z">
            <w:rPr>
              <w:rFonts w:ascii="Times New Roman" w:eastAsia="STHupo" w:hAnsi="Times New Roman" w:cs="Times New Roman"/>
              <w:noProof/>
            </w:rPr>
          </w:rPrChange>
        </w:rPr>
        <w:t>600</w:t>
      </w:r>
      <w:r w:rsidR="00EA3A64" w:rsidRPr="002B6F18">
        <w:rPr>
          <w:rFonts w:ascii="Times New Roman" w:eastAsia="STHupo" w:hAnsi="Times New Roman" w:cs="Times New Roman"/>
          <w:noProof/>
        </w:rPr>
        <w:t xml:space="preserve">.  </w:t>
      </w:r>
    </w:p>
    <w:p w14:paraId="69B9D554" w14:textId="615CBA99" w:rsidR="009C43B4" w:rsidRPr="002B6F18" w:rsidRDefault="00DA0E24" w:rsidP="00A8659A">
      <w:pPr>
        <w:spacing w:line="480" w:lineRule="auto"/>
        <w:ind w:firstLine="720"/>
        <w:rPr>
          <w:rFonts w:ascii="Times New Roman" w:eastAsia="STHupo" w:hAnsi="Times New Roman" w:cs="Times New Roman"/>
        </w:rPr>
      </w:pPr>
      <w:r w:rsidRPr="002B6F18">
        <w:rPr>
          <w:rFonts w:ascii="Times New Roman" w:eastAsia="STHupo" w:hAnsi="Times New Roman" w:cs="Times New Roman"/>
          <w:noProof/>
        </w:rPr>
        <w:t xml:space="preserve">One method I investigated for </w:t>
      </w:r>
      <w:del w:id="336" w:author="Clay Arango" w:date="2019-04-16T15:15:00Z">
        <w:r w:rsidRPr="002B6F18" w:rsidDel="00D43C79">
          <w:rPr>
            <w:rFonts w:ascii="Times New Roman" w:eastAsia="STHupo" w:hAnsi="Times New Roman" w:cs="Times New Roman"/>
            <w:noProof/>
          </w:rPr>
          <w:delText xml:space="preserve">deriving </w:delText>
        </w:r>
      </w:del>
      <w:ins w:id="337" w:author="Clay Arango" w:date="2019-04-16T15:15:00Z">
        <w:r w:rsidR="00D43C79">
          <w:rPr>
            <w:rFonts w:ascii="Times New Roman" w:eastAsia="STHupo" w:hAnsi="Times New Roman" w:cs="Times New Roman"/>
            <w:noProof/>
          </w:rPr>
          <w:t>estimating</w:t>
        </w:r>
        <w:r w:rsidR="00D43C79" w:rsidRPr="002B6F18">
          <w:rPr>
            <w:rFonts w:ascii="Times New Roman" w:eastAsia="STHupo" w:hAnsi="Times New Roman" w:cs="Times New Roman"/>
            <w:noProof/>
          </w:rPr>
          <w:t xml:space="preserve"> </w:t>
        </w:r>
      </w:ins>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Pr="002B6F18">
        <w:rPr>
          <w:rFonts w:ascii="Times New Roman" w:eastAsia="STHupo" w:hAnsi="Times New Roman" w:cs="Times New Roman"/>
          <w:noProof/>
        </w:rPr>
        <w:t xml:space="preserve"> </w:t>
      </w:r>
      <w:del w:id="338" w:author="Clay Arango" w:date="2019-04-16T15:15:00Z">
        <w:r w:rsidRPr="002B6F18" w:rsidDel="00D43C79">
          <w:rPr>
            <w:rFonts w:ascii="Times New Roman" w:eastAsia="STHupo" w:hAnsi="Times New Roman" w:cs="Times New Roman"/>
            <w:noProof/>
          </w:rPr>
          <w:delText xml:space="preserve">involved </w:delText>
        </w:r>
      </w:del>
      <w:ins w:id="339" w:author="Clay Arango" w:date="2019-04-16T15:15:00Z">
        <w:r w:rsidR="00D43C79">
          <w:rPr>
            <w:rFonts w:ascii="Times New Roman" w:eastAsia="STHupo" w:hAnsi="Times New Roman" w:cs="Times New Roman"/>
            <w:noProof/>
          </w:rPr>
          <w:t xml:space="preserve">was to </w:t>
        </w:r>
      </w:ins>
      <w:r w:rsidRPr="002B6F18">
        <w:rPr>
          <w:rFonts w:ascii="Times New Roman" w:eastAsia="STHupo" w:hAnsi="Times New Roman" w:cs="Times New Roman"/>
          <w:noProof/>
        </w:rPr>
        <w:t>run</w:t>
      </w:r>
      <w:del w:id="340" w:author="Clay Arango" w:date="2019-04-16T15:15:00Z">
        <w:r w:rsidRPr="002B6F18" w:rsidDel="00D43C79">
          <w:rPr>
            <w:rFonts w:ascii="Times New Roman" w:eastAsia="STHupo" w:hAnsi="Times New Roman" w:cs="Times New Roman"/>
            <w:noProof/>
          </w:rPr>
          <w:delText>ning</w:delText>
        </w:r>
      </w:del>
      <w:r w:rsidRPr="002B6F18">
        <w:rPr>
          <w:rFonts w:ascii="Times New Roman" w:eastAsia="STHupo" w:hAnsi="Times New Roman" w:cs="Times New Roman"/>
          <w:noProof/>
        </w:rPr>
        <w:t xml:space="preserve"> the model with the option to estimate both metabolism and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Pr="002B6F18">
        <w:rPr>
          <w:rFonts w:ascii="Times New Roman" w:eastAsia="STHupo" w:hAnsi="Times New Roman" w:cs="Times New Roman"/>
          <w:noProof/>
        </w:rPr>
        <w:t xml:space="preserve"> for all samples.  From this data I </w:t>
      </w:r>
      <w:del w:id="341" w:author="Clay Arango" w:date="2019-04-16T15:15:00Z">
        <w:r w:rsidR="00815F52" w:rsidRPr="002B6F18" w:rsidDel="00D43C79">
          <w:rPr>
            <w:rFonts w:ascii="Times New Roman" w:eastAsia="STHupo" w:hAnsi="Times New Roman" w:cs="Times New Roman"/>
            <w:noProof/>
          </w:rPr>
          <w:delText xml:space="preserve">ran </w:delText>
        </w:r>
      </w:del>
      <w:ins w:id="342" w:author="Clay Arango" w:date="2019-04-16T15:15:00Z">
        <w:r w:rsidR="00D43C79">
          <w:rPr>
            <w:rFonts w:ascii="Times New Roman" w:eastAsia="STHupo" w:hAnsi="Times New Roman" w:cs="Times New Roman"/>
            <w:noProof/>
          </w:rPr>
          <w:t xml:space="preserve">used </w:t>
        </w:r>
      </w:ins>
      <w:r w:rsidR="00815F52" w:rsidRPr="002B6F18">
        <w:rPr>
          <w:rFonts w:ascii="Times New Roman" w:eastAsia="STHupo" w:hAnsi="Times New Roman" w:cs="Times New Roman"/>
          <w:noProof/>
        </w:rPr>
        <w:t xml:space="preserve">a linear </w:t>
      </w:r>
      <w:del w:id="343" w:author="Clay Arango" w:date="2019-04-16T15:15:00Z">
        <w:r w:rsidR="00815F52" w:rsidRPr="002B6F18" w:rsidDel="00D43C79">
          <w:rPr>
            <w:rFonts w:ascii="Times New Roman" w:eastAsia="STHupo" w:hAnsi="Times New Roman" w:cs="Times New Roman"/>
            <w:noProof/>
          </w:rPr>
          <w:delText xml:space="preserve">model </w:delText>
        </w:r>
      </w:del>
      <w:ins w:id="344" w:author="Clay Arango" w:date="2019-04-16T15:15:00Z">
        <w:r w:rsidR="00D43C79">
          <w:rPr>
            <w:rFonts w:ascii="Times New Roman" w:eastAsia="STHupo" w:hAnsi="Times New Roman" w:cs="Times New Roman"/>
            <w:noProof/>
          </w:rPr>
          <w:t xml:space="preserve">regression to model </w:t>
        </w:r>
      </w:ins>
      <w:del w:id="345" w:author="Clay Arango" w:date="2019-04-16T15:15:00Z">
        <w:r w:rsidR="00815F52" w:rsidRPr="002B6F18" w:rsidDel="00D43C79">
          <w:rPr>
            <w:rFonts w:ascii="Times New Roman" w:eastAsia="STHupo" w:hAnsi="Times New Roman" w:cs="Times New Roman"/>
            <w:noProof/>
          </w:rPr>
          <w:delText xml:space="preserve">in R of </w:delText>
        </w:r>
      </w:del>
      <w:r w:rsidR="00815F52" w:rsidRPr="002B6F18">
        <w:rPr>
          <w:rFonts w:ascii="Times New Roman" w:eastAsia="STHupo" w:hAnsi="Times New Roman" w:cs="Times New Roman"/>
          <w:noProof/>
        </w:rPr>
        <w:t xml:space="preserve">the diel oxygen data vs the modeled oxygen data </w:t>
      </w:r>
      <w:del w:id="346" w:author="Clay Arango" w:date="2019-04-16T15:16:00Z">
        <w:r w:rsidR="00815F52" w:rsidRPr="002B6F18" w:rsidDel="00D43C79">
          <w:rPr>
            <w:rFonts w:ascii="Times New Roman" w:eastAsia="STHupo" w:hAnsi="Times New Roman" w:cs="Times New Roman"/>
            <w:noProof/>
          </w:rPr>
          <w:delText xml:space="preserve">and </w:delText>
        </w:r>
      </w:del>
      <w:ins w:id="347" w:author="Clay Arango" w:date="2019-04-16T15:16:00Z">
        <w:r w:rsidR="00D43C79">
          <w:rPr>
            <w:rFonts w:ascii="Times New Roman" w:eastAsia="STHupo" w:hAnsi="Times New Roman" w:cs="Times New Roman"/>
            <w:noProof/>
          </w:rPr>
          <w:t xml:space="preserve">to </w:t>
        </w:r>
      </w:ins>
      <w:r w:rsidR="00815F52" w:rsidRPr="002B6F18">
        <w:rPr>
          <w:rFonts w:ascii="Times New Roman" w:eastAsia="STHupo" w:hAnsi="Times New Roman" w:cs="Times New Roman"/>
          <w:noProof/>
        </w:rPr>
        <w:t>obtain</w:t>
      </w:r>
      <w:del w:id="348" w:author="Clay Arango" w:date="2019-04-16T15:16:00Z">
        <w:r w:rsidR="00815F52" w:rsidRPr="002B6F18" w:rsidDel="00D43C79">
          <w:rPr>
            <w:rFonts w:ascii="Times New Roman" w:eastAsia="STHupo" w:hAnsi="Times New Roman" w:cs="Times New Roman"/>
            <w:noProof/>
          </w:rPr>
          <w:delText>ed</w:delText>
        </w:r>
      </w:del>
      <w:r w:rsidR="00815F52" w:rsidRPr="002B6F18">
        <w:rPr>
          <w:rFonts w:ascii="Times New Roman" w:eastAsia="STHupo" w:hAnsi="Times New Roman" w:cs="Times New Roman"/>
          <w:noProof/>
        </w:rPr>
        <w:t xml:space="preserve"> an R</w:t>
      </w:r>
      <w:r w:rsidR="00815F52" w:rsidRPr="002B6F18">
        <w:rPr>
          <w:rFonts w:ascii="Times New Roman" w:eastAsia="STHupo" w:hAnsi="Times New Roman" w:cs="Times New Roman"/>
          <w:noProof/>
          <w:vertAlign w:val="superscript"/>
        </w:rPr>
        <w:t>2</w:t>
      </w:r>
      <w:r w:rsidR="00815F52" w:rsidRPr="002B6F18">
        <w:rPr>
          <w:rFonts w:ascii="Times New Roman" w:eastAsia="STHupo" w:hAnsi="Times New Roman" w:cs="Times New Roman"/>
          <w:noProof/>
        </w:rPr>
        <w:t xml:space="preserve"> value for each sample.</w:t>
      </w:r>
      <w:r w:rsidR="008D374A" w:rsidRPr="002B6F18">
        <w:rPr>
          <w:rFonts w:ascii="Times New Roman" w:eastAsia="STHupo" w:hAnsi="Times New Roman" w:cs="Times New Roman"/>
          <w:noProof/>
        </w:rPr>
        <w:t xml:space="preserve">  From these I selected the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8D374A" w:rsidRPr="002B6F18">
        <w:rPr>
          <w:rFonts w:ascii="Times New Roman" w:eastAsia="STHupo" w:hAnsi="Times New Roman" w:cs="Times New Roman"/>
          <w:noProof/>
        </w:rPr>
        <w:t xml:space="preserve">’s from </w:t>
      </w:r>
      <w:del w:id="349" w:author="Clay Arango" w:date="2019-04-16T15:16:00Z">
        <w:r w:rsidR="008D374A" w:rsidRPr="002B6F18" w:rsidDel="00D43C79">
          <w:rPr>
            <w:rFonts w:ascii="Times New Roman" w:eastAsia="STHupo" w:hAnsi="Times New Roman" w:cs="Times New Roman"/>
            <w:noProof/>
          </w:rPr>
          <w:delText xml:space="preserve">a </w:delText>
        </w:r>
      </w:del>
      <w:ins w:id="350" w:author="Clay Arango" w:date="2019-04-16T15:16:00Z">
        <w:r w:rsidR="00D43C79">
          <w:rPr>
            <w:rFonts w:ascii="Times New Roman" w:eastAsia="STHupo" w:hAnsi="Times New Roman" w:cs="Times New Roman"/>
            <w:noProof/>
          </w:rPr>
          <w:t xml:space="preserve">the </w:t>
        </w:r>
      </w:ins>
      <w:r w:rsidR="008D374A" w:rsidRPr="002B6F18">
        <w:rPr>
          <w:rFonts w:ascii="Times New Roman" w:eastAsia="STHupo" w:hAnsi="Times New Roman" w:cs="Times New Roman"/>
          <w:noProof/>
        </w:rPr>
        <w:t xml:space="preserve">subset of the </w:t>
      </w:r>
      <w:ins w:id="351" w:author="Clay Arango" w:date="2019-04-16T15:16:00Z">
        <w:r w:rsidR="00D43C79">
          <w:rPr>
            <w:rFonts w:ascii="Times New Roman" w:eastAsia="STHupo" w:hAnsi="Times New Roman" w:cs="Times New Roman"/>
            <w:noProof/>
          </w:rPr>
          <w:t xml:space="preserve">regression </w:t>
        </w:r>
      </w:ins>
      <w:r w:rsidR="008D374A" w:rsidRPr="002B6F18">
        <w:rPr>
          <w:rFonts w:ascii="Times New Roman" w:eastAsia="STHupo" w:hAnsi="Times New Roman" w:cs="Times New Roman"/>
          <w:noProof/>
        </w:rPr>
        <w:t xml:space="preserve">models </w:t>
      </w:r>
      <w:r w:rsidR="00815F52" w:rsidRPr="002B6F18">
        <w:rPr>
          <w:rFonts w:ascii="Times New Roman" w:eastAsia="STHupo" w:hAnsi="Times New Roman" w:cs="Times New Roman"/>
          <w:noProof/>
        </w:rPr>
        <w:t>that had</w:t>
      </w:r>
      <w:r w:rsidR="00C05D51" w:rsidRPr="002B6F18">
        <w:rPr>
          <w:rFonts w:ascii="Times New Roman" w:eastAsia="STHupo" w:hAnsi="Times New Roman" w:cs="Times New Roman"/>
          <w:noProof/>
        </w:rPr>
        <w:t xml:space="preserve"> </w:t>
      </w:r>
      <w:ins w:id="352" w:author="Clay Arango" w:date="2019-04-16T15:16:00Z">
        <w:r w:rsidR="00D43C79">
          <w:rPr>
            <w:rFonts w:ascii="Times New Roman" w:eastAsia="STHupo" w:hAnsi="Times New Roman" w:cs="Times New Roman"/>
            <w:noProof/>
          </w:rPr>
          <w:t>four characteristics: a positive</w:t>
        </w:r>
      </w:ins>
      <w:del w:id="353" w:author="Clay Arango" w:date="2019-04-16T15:16:00Z">
        <w:r w:rsidR="00C05D51" w:rsidRPr="002B6F18" w:rsidDel="00D43C79">
          <w:rPr>
            <w:rFonts w:ascii="Times New Roman" w:eastAsia="STHupo" w:hAnsi="Times New Roman" w:cs="Times New Roman"/>
            <w:noProof/>
          </w:rPr>
          <w:delText>+</w:delText>
        </w:r>
      </w:del>
      <w:r w:rsidR="00F2441B" w:rsidRPr="00F2441B">
        <w:rPr>
          <w:rFonts w:ascii="Times New Roman" w:eastAsia="STHupo" w:hAnsi="Times New Roman" w:cs="Times New Roman"/>
          <w:i/>
          <w:noProof/>
        </w:rPr>
        <w:t xml:space="preserve">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ins w:id="354" w:author="Clay Arango" w:date="2019-04-16T15:16:00Z">
        <w:r w:rsidR="00D43C79">
          <w:rPr>
            <w:rFonts w:ascii="Times New Roman" w:eastAsia="STHupo" w:hAnsi="Times New Roman" w:cs="Times New Roman"/>
            <w:noProof/>
          </w:rPr>
          <w:t xml:space="preserve"> and </w:t>
        </w:r>
      </w:ins>
      <w:del w:id="355" w:author="Clay Arango" w:date="2019-04-16T15:16:00Z">
        <w:r w:rsidR="00C05D51" w:rsidRPr="002B6F18" w:rsidDel="00D43C79">
          <w:rPr>
            <w:rFonts w:ascii="Times New Roman" w:eastAsia="STHupo" w:hAnsi="Times New Roman" w:cs="Times New Roman"/>
            <w:noProof/>
          </w:rPr>
          <w:delText>,</w:delText>
        </w:r>
        <w:r w:rsidR="00815F52" w:rsidRPr="002B6F18" w:rsidDel="00D43C79">
          <w:rPr>
            <w:rFonts w:ascii="Times New Roman" w:eastAsia="STHupo" w:hAnsi="Times New Roman" w:cs="Times New Roman"/>
            <w:noProof/>
          </w:rPr>
          <w:delText xml:space="preserve"> </w:delText>
        </w:r>
        <w:r w:rsidR="00C05D51" w:rsidRPr="002B6F18" w:rsidDel="00D43C79">
          <w:rPr>
            <w:rFonts w:ascii="Times New Roman" w:eastAsia="STHupo" w:hAnsi="Times New Roman" w:cs="Times New Roman"/>
            <w:noProof/>
          </w:rPr>
          <w:delText>+</w:delText>
        </w:r>
      </w:del>
      <w:r w:rsidR="00C05D51" w:rsidRPr="002B6F18">
        <w:rPr>
          <w:rFonts w:ascii="Times New Roman" w:eastAsia="STHupo" w:hAnsi="Times New Roman" w:cs="Times New Roman"/>
          <w:noProof/>
        </w:rPr>
        <w:t xml:space="preserve">GPP, </w:t>
      </w:r>
      <w:ins w:id="356" w:author="Clay Arango" w:date="2019-04-16T15:16:00Z">
        <w:r w:rsidR="00D43C79">
          <w:rPr>
            <w:rFonts w:ascii="Times New Roman" w:eastAsia="STHupo" w:hAnsi="Times New Roman" w:cs="Times New Roman"/>
            <w:noProof/>
          </w:rPr>
          <w:t xml:space="preserve">a negative </w:t>
        </w:r>
      </w:ins>
      <w:del w:id="357" w:author="Clay Arango" w:date="2019-04-16T15:17:00Z">
        <w:r w:rsidR="00C05D51" w:rsidRPr="002B6F18" w:rsidDel="00D43C79">
          <w:rPr>
            <w:rFonts w:ascii="Times New Roman" w:eastAsia="STHupo" w:hAnsi="Times New Roman" w:cs="Times New Roman"/>
          </w:rPr>
          <w:delText>–</w:delText>
        </w:r>
      </w:del>
      <w:r w:rsidR="008D374A" w:rsidRPr="002B6F18">
        <w:rPr>
          <w:rFonts w:ascii="Times New Roman" w:eastAsia="STHupo" w:hAnsi="Times New Roman" w:cs="Times New Roman"/>
          <w:noProof/>
        </w:rPr>
        <w:t>ER</w:t>
      </w:r>
      <w:ins w:id="358" w:author="Clay Arango" w:date="2019-04-16T15:17:00Z">
        <w:r w:rsidR="00D43C79">
          <w:rPr>
            <w:rFonts w:ascii="Times New Roman" w:eastAsia="STHupo" w:hAnsi="Times New Roman" w:cs="Times New Roman"/>
            <w:noProof/>
          </w:rPr>
          <w:t>,</w:t>
        </w:r>
      </w:ins>
      <w:r w:rsidR="008D374A" w:rsidRPr="002B6F18">
        <w:rPr>
          <w:rFonts w:ascii="Times New Roman" w:eastAsia="STHupo" w:hAnsi="Times New Roman" w:cs="Times New Roman"/>
          <w:noProof/>
        </w:rPr>
        <w:t xml:space="preserve"> and </w:t>
      </w:r>
      <w:ins w:id="359" w:author="Clay Arango" w:date="2019-04-16T15:17:00Z">
        <w:r w:rsidR="00D43C79">
          <w:rPr>
            <w:rFonts w:ascii="Times New Roman" w:eastAsia="STHupo" w:hAnsi="Times New Roman" w:cs="Times New Roman"/>
            <w:noProof/>
          </w:rPr>
          <w:t xml:space="preserve">an </w:t>
        </w:r>
      </w:ins>
      <w:r w:rsidR="008D374A" w:rsidRPr="00D42D68">
        <w:rPr>
          <w:rFonts w:ascii="Times New Roman" w:eastAsia="STHupo" w:hAnsi="Times New Roman" w:cs="Times New Roman"/>
          <w:i/>
          <w:noProof/>
        </w:rPr>
        <w:t>R</w:t>
      </w:r>
      <w:r w:rsidR="008D374A" w:rsidRPr="002B6F18">
        <w:rPr>
          <w:rFonts w:ascii="Times New Roman" w:eastAsia="STHupo" w:hAnsi="Times New Roman" w:cs="Times New Roman"/>
          <w:noProof/>
          <w:vertAlign w:val="superscript"/>
        </w:rPr>
        <w:t>2</w:t>
      </w:r>
      <w:r w:rsidR="008D374A" w:rsidRPr="002B6F18">
        <w:rPr>
          <w:rFonts w:ascii="Times New Roman" w:eastAsia="STHupo" w:hAnsi="Times New Roman" w:cs="Times New Roman"/>
          <w:noProof/>
        </w:rPr>
        <w:t>&gt;0.95</w:t>
      </w:r>
      <w:del w:id="360" w:author="Clay Arango" w:date="2019-04-16T15:17:00Z">
        <w:r w:rsidR="008D374A" w:rsidRPr="002B6F18" w:rsidDel="00D43C79">
          <w:rPr>
            <w:rFonts w:ascii="Times New Roman" w:eastAsia="STHupo" w:hAnsi="Times New Roman" w:cs="Times New Roman"/>
            <w:noProof/>
          </w:rPr>
          <w:delText xml:space="preserve"> to run regressions</w:delText>
        </w:r>
        <w:r w:rsidR="00352DA0" w:rsidRPr="002B6F18" w:rsidDel="00D43C79">
          <w:rPr>
            <w:rFonts w:ascii="Times New Roman" w:eastAsia="STHupo" w:hAnsi="Times New Roman" w:cs="Times New Roman"/>
            <w:noProof/>
          </w:rPr>
          <w:delText xml:space="preserve"> with</w:delText>
        </w:r>
      </w:del>
      <w:r w:rsidR="008D374A" w:rsidRPr="002B6F18">
        <w:rPr>
          <w:rFonts w:ascii="Times New Roman" w:eastAsia="STHupo" w:hAnsi="Times New Roman" w:cs="Times New Roman"/>
          <w:noProof/>
        </w:rPr>
        <w:t xml:space="preserve">. </w:t>
      </w:r>
      <w:del w:id="361" w:author="Clay Arango" w:date="2019-04-16T15:17:00Z">
        <w:r w:rsidR="00D570FA" w:rsidDel="005242EB">
          <w:rPr>
            <w:rFonts w:ascii="Times New Roman" w:eastAsia="STHupo" w:hAnsi="Times New Roman" w:cs="Times New Roman"/>
            <w:noProof/>
          </w:rPr>
          <w:fldChar w:fldCharType="begin"/>
        </w:r>
        <w:r w:rsidR="00A36035" w:rsidDel="005242EB">
          <w:rPr>
            <w:rFonts w:ascii="Times New Roman" w:eastAsia="STHupo" w:hAnsi="Times New Roman" w:cs="Times New Roman"/>
            <w:noProof/>
          </w:rPr>
          <w:delInstrText xml:space="preserve"> ADDIN ZOTERO_ITEM CSL_CITATION {"citationID":"ZRZSRruE","properties":{"formattedCitation":"(Hall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delInstrText>
        </w:r>
        <w:r w:rsidR="00D570FA" w:rsidDel="005242EB">
          <w:rPr>
            <w:rFonts w:ascii="Times New Roman" w:eastAsia="STHupo" w:hAnsi="Times New Roman" w:cs="Times New Roman"/>
            <w:noProof/>
          </w:rPr>
          <w:fldChar w:fldCharType="separate"/>
        </w:r>
        <w:r w:rsidR="00D570FA" w:rsidRPr="00C70BDB" w:rsidDel="005242EB">
          <w:rPr>
            <w:rFonts w:ascii="Times New Roman" w:hAnsi="Times New Roman" w:cs="Times New Roman"/>
          </w:rPr>
          <w:delText>Hall</w:delText>
        </w:r>
        <w:r w:rsidR="00D570FA" w:rsidDel="005242EB">
          <w:rPr>
            <w:rFonts w:ascii="Times New Roman" w:hAnsi="Times New Roman" w:cs="Times New Roman"/>
          </w:rPr>
          <w:delText xml:space="preserve"> </w:delText>
        </w:r>
        <w:r w:rsidR="00D570FA" w:rsidRPr="00C70BDB" w:rsidDel="005242EB">
          <w:rPr>
            <w:rFonts w:ascii="Times New Roman" w:hAnsi="Times New Roman" w:cs="Times New Roman"/>
          </w:rPr>
          <w:delText>and Hotchkiss</w:delText>
        </w:r>
        <w:r w:rsidR="00D570FA" w:rsidDel="005242EB">
          <w:rPr>
            <w:rFonts w:ascii="Times New Roman" w:hAnsi="Times New Roman" w:cs="Times New Roman"/>
          </w:rPr>
          <w:delText xml:space="preserve"> (</w:delText>
        </w:r>
        <w:r w:rsidR="00D570FA" w:rsidRPr="00C70BDB" w:rsidDel="005242EB">
          <w:rPr>
            <w:rFonts w:ascii="Times New Roman" w:hAnsi="Times New Roman" w:cs="Times New Roman"/>
          </w:rPr>
          <w:delText>2017)</w:delText>
        </w:r>
        <w:r w:rsidR="00D570FA" w:rsidDel="005242EB">
          <w:rPr>
            <w:rFonts w:ascii="Times New Roman" w:eastAsia="STHupo" w:hAnsi="Times New Roman" w:cs="Times New Roman"/>
            <w:noProof/>
          </w:rPr>
          <w:fldChar w:fldCharType="end"/>
        </w:r>
        <w:r w:rsidR="00D570FA" w:rsidDel="005242EB">
          <w:rPr>
            <w:rFonts w:ascii="Times New Roman" w:eastAsia="STHupo" w:hAnsi="Times New Roman" w:cs="Times New Roman"/>
          </w:rPr>
          <w:delText xml:space="preserve"> </w:delText>
        </w:r>
        <w:r w:rsidR="008D374A" w:rsidRPr="002B6F18" w:rsidDel="005242EB">
          <w:rPr>
            <w:rFonts w:ascii="Times New Roman" w:eastAsia="STHupo" w:hAnsi="Times New Roman" w:cs="Times New Roman"/>
          </w:rPr>
          <w:delText xml:space="preserve">assert that </w:delText>
        </w:r>
        <w:r w:rsidR="008D374A" w:rsidRPr="002B6F18" w:rsidDel="00D43C79">
          <w:rPr>
            <w:rFonts w:ascii="Times New Roman" w:eastAsia="STHupo" w:hAnsi="Times New Roman" w:cs="Times New Roman"/>
          </w:rPr>
          <w:delText xml:space="preserve">the </w:delText>
        </w:r>
      </w:del>
      <w:r w:rsidR="008D374A" w:rsidRPr="002B6F18">
        <w:rPr>
          <w:rFonts w:ascii="Times New Roman" w:eastAsia="STHupo" w:hAnsi="Times New Roman" w:cs="Times New Roman"/>
        </w:rPr>
        <w:t>model output is erroneou</w:t>
      </w:r>
      <w:r w:rsidR="00352DA0" w:rsidRPr="002B6F18">
        <w:rPr>
          <w:rFonts w:ascii="Times New Roman" w:eastAsia="STHupo" w:hAnsi="Times New Roman" w:cs="Times New Roman"/>
        </w:rPr>
        <w:t>s if the GPP is negative or if the ER is positive</w:t>
      </w:r>
      <w:r w:rsidR="009C43B4" w:rsidRPr="002B6F18">
        <w:rPr>
          <w:rFonts w:ascii="Times New Roman" w:eastAsia="STHupo" w:hAnsi="Times New Roman" w:cs="Times New Roman"/>
        </w:rPr>
        <w:t xml:space="preserve"> </w:t>
      </w:r>
      <w:ins w:id="362" w:author="Clay Arango" w:date="2019-04-16T15:17:00Z">
        <w:r w:rsidR="005242EB">
          <w:rPr>
            <w:rFonts w:ascii="Times New Roman" w:eastAsia="STHupo" w:hAnsi="Times New Roman" w:cs="Times New Roman"/>
          </w:rPr>
          <w:t>(</w:t>
        </w:r>
        <w:r w:rsidR="005242EB">
          <w:rPr>
            <w:rFonts w:ascii="Times New Roman" w:eastAsia="STHupo" w:hAnsi="Times New Roman" w:cs="Times New Roman"/>
            <w:noProof/>
          </w:rPr>
          <w:fldChar w:fldCharType="begin"/>
        </w:r>
        <w:r w:rsidR="005242EB">
          <w:rPr>
            <w:rFonts w:ascii="Times New Roman" w:eastAsia="STHupo" w:hAnsi="Times New Roman" w:cs="Times New Roman"/>
            <w:noProof/>
          </w:rPr>
          <w:instrText xml:space="preserve"> ADDIN ZOTERO_ITEM CSL_CITATION {"citationID":"ZRZSRruE","properties":{"formattedCitation":"(Hall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ecology","ISBN":"978-0-12-813047-6","shortTitle":"Methods in Stream Ecology","language":"English","editor":[{"family":"Lamberti","given":"Gary"},{"family":"Hauer","given":"F. Richard"}],"author":[{"literal":"Hall Jr.,Robert O."},{"literal":"Hotchkiss, Erin R."}],"issued":{"date-parts":[["2017",6,15]]}}}],"schema":"https://github.com/citation-style-language/schema/raw/master/csl-citation.json"} </w:instrText>
        </w:r>
        <w:r w:rsidR="005242EB">
          <w:rPr>
            <w:rFonts w:ascii="Times New Roman" w:eastAsia="STHupo" w:hAnsi="Times New Roman" w:cs="Times New Roman"/>
            <w:noProof/>
          </w:rPr>
          <w:fldChar w:fldCharType="separate"/>
        </w:r>
        <w:r w:rsidR="005242EB" w:rsidRPr="00C70BDB">
          <w:rPr>
            <w:rFonts w:ascii="Times New Roman" w:hAnsi="Times New Roman" w:cs="Times New Roman"/>
          </w:rPr>
          <w:t>Hall</w:t>
        </w:r>
        <w:r w:rsidR="005242EB">
          <w:rPr>
            <w:rFonts w:ascii="Times New Roman" w:hAnsi="Times New Roman" w:cs="Times New Roman"/>
          </w:rPr>
          <w:t xml:space="preserve"> </w:t>
        </w:r>
        <w:r w:rsidR="005242EB" w:rsidRPr="00C70BDB">
          <w:rPr>
            <w:rFonts w:ascii="Times New Roman" w:hAnsi="Times New Roman" w:cs="Times New Roman"/>
          </w:rPr>
          <w:t>and Hotchkiss</w:t>
        </w:r>
        <w:r w:rsidR="005242EB">
          <w:rPr>
            <w:rFonts w:ascii="Times New Roman" w:hAnsi="Times New Roman" w:cs="Times New Roman"/>
          </w:rPr>
          <w:t xml:space="preserve"> </w:t>
        </w:r>
        <w:r w:rsidR="005242EB" w:rsidRPr="00C70BDB">
          <w:rPr>
            <w:rFonts w:ascii="Times New Roman" w:hAnsi="Times New Roman" w:cs="Times New Roman"/>
          </w:rPr>
          <w:t>2017)</w:t>
        </w:r>
        <w:r w:rsidR="005242EB">
          <w:rPr>
            <w:rFonts w:ascii="Times New Roman" w:eastAsia="STHupo" w:hAnsi="Times New Roman" w:cs="Times New Roman"/>
            <w:noProof/>
          </w:rPr>
          <w:fldChar w:fldCharType="end"/>
        </w:r>
      </w:ins>
      <w:ins w:id="363" w:author="Clay Arango" w:date="2019-04-16T15:18:00Z">
        <w:r w:rsidR="005242EB">
          <w:rPr>
            <w:rFonts w:ascii="Times New Roman" w:eastAsia="STHupo" w:hAnsi="Times New Roman" w:cs="Times New Roman"/>
            <w:noProof/>
          </w:rPr>
          <w:t>,</w:t>
        </w:r>
      </w:ins>
      <w:ins w:id="364" w:author="Clay Arango" w:date="2019-04-16T15:17:00Z">
        <w:r w:rsidR="005242EB" w:rsidRPr="002B6F18">
          <w:rPr>
            <w:rFonts w:ascii="Times New Roman" w:eastAsia="STHupo" w:hAnsi="Times New Roman" w:cs="Times New Roman"/>
          </w:rPr>
          <w:t xml:space="preserve"> </w:t>
        </w:r>
      </w:ins>
      <w:r w:rsidR="009C43B4" w:rsidRPr="002B6F18">
        <w:rPr>
          <w:rFonts w:ascii="Times New Roman" w:eastAsia="STHupo" w:hAnsi="Times New Roman" w:cs="Times New Roman"/>
        </w:rPr>
        <w:t>and</w:t>
      </w:r>
      <w:r w:rsidR="00D570FA">
        <w:rPr>
          <w:rFonts w:ascii="Times New Roman" w:eastAsia="STHupo" w:hAnsi="Times New Roman" w:cs="Times New Roman"/>
        </w:rPr>
        <w:t xml:space="preserve"> </w:t>
      </w:r>
      <w:ins w:id="365" w:author="Clay Arango" w:date="2019-04-16T15:18:00Z">
        <w:r w:rsidR="005242EB" w:rsidRPr="002B6F18">
          <w:rPr>
            <w:rFonts w:ascii="Times New Roman" w:eastAsia="STHupo" w:hAnsi="Times New Roman" w:cs="Times New Roman"/>
            <w:noProof/>
          </w:rPr>
          <w:t xml:space="preserve">a negative </w:t>
        </w:r>
        <w:r w:rsidR="005242EB" w:rsidRPr="004B6E31">
          <w:rPr>
            <w:rFonts w:ascii="Times New Roman" w:eastAsia="STHupo" w:hAnsi="Times New Roman" w:cs="Times New Roman"/>
            <w:i/>
            <w:noProof/>
          </w:rPr>
          <w:t>K</w:t>
        </w:r>
        <w:r w:rsidR="005242EB" w:rsidRPr="004B6E31">
          <w:rPr>
            <w:rFonts w:ascii="Times New Roman" w:eastAsia="STHupo" w:hAnsi="Times New Roman" w:cs="Times New Roman"/>
            <w:noProof/>
            <w:vertAlign w:val="subscript"/>
          </w:rPr>
          <w:t>600</w:t>
        </w:r>
        <w:r w:rsidR="005242EB" w:rsidRPr="002B6F18">
          <w:rPr>
            <w:rFonts w:ascii="Times New Roman" w:eastAsia="STHupo" w:hAnsi="Times New Roman" w:cs="Times New Roman"/>
            <w:noProof/>
          </w:rPr>
          <w:t xml:space="preserve"> can not be trusted</w:t>
        </w:r>
        <w:r w:rsidR="005242EB">
          <w:rPr>
            <w:rFonts w:ascii="Times New Roman" w:eastAsia="STHupo" w:hAnsi="Times New Roman" w:cs="Times New Roman"/>
          </w:rPr>
          <w:t xml:space="preserve">  (</w:t>
        </w:r>
      </w:ins>
      <w:proofErr w:type="spellStart"/>
      <w:r w:rsidR="00D570FA">
        <w:rPr>
          <w:rFonts w:ascii="Times New Roman" w:eastAsia="STHupo" w:hAnsi="Times New Roman" w:cs="Times New Roman"/>
        </w:rPr>
        <w:fldChar w:fldCharType="begin"/>
      </w:r>
      <w:r w:rsidR="00A36035">
        <w:rPr>
          <w:rFonts w:ascii="Times New Roman" w:eastAsia="STHupo" w:hAnsi="Times New Roman" w:cs="Times New Roman"/>
        </w:rPr>
        <w:instrText xml:space="preserve"> ADDIN ZOTERO_ITEM CSL_CITATION {"citationID":"jLt4HbC4","properties":{"formattedCitation":"(Demars et al. 2015)","plainCitation":"(Demars et al. 2015)","dontUpdate":true,"noteIndex":0},"citationItems":[{"id":57,"uris":["http://zotero.org/users/local/WH62bQVK/items/KNXMXE2Y"],"uri":["http://zotero.org/users/local/WH62bQVK/items/KNXMXE2Y"],"itemData":{"id":57,"type":"article-journal","title":"Stream metabolism and the open diel oxygen method: Principles, practice, and perspectives","container-title":"Limnology and Oceanography: Methods","page":"356-374","volume":"13","issue":"7","source":"Wiley Online Library","abstract":"Global quantitative estimations of ecosystem functions are vital. Among those, ecosystem respiration and photosynthesis contribute to carbon cycling and energy flow to food webs. These can be estimated in streams with the open channel diel oxygen method (single or two stations) essentially relying on a mass balance of oxygen over a defined reach. The method is generally perceived as low cost and easy to apply with new drift free optic sensors. Yet, it remains challenging on several key issues reviewed here: measurements of gas transfer at the air-water interface, appropriate mixing of tracers, uncertainty propagation in the calculations, spatial heterogeneity in oxygen concentrations, the derivation of net primary production (NPP) or autotrophic respiration, and the temperature dependence of photosynthesis and respiration. An extremely simple modeling tool is presented in an Excel workbook recommended for teaching the basic principles of the method. The only method able to deal with stream spatial heterogeneity is the method by Demars et al. Example data, Excel workbook, and R script are provided to run stream metabolism calculations. Direct gas exchange determination is essential in shallow turbulent streams, but modeling may be more accurate in large (deep) rivers. Lateral inflows should be avoided or well characterized. New methods have recently been developed to estimate NPP using multiple diel oxygen curves. The metabolic estimates should not be systematically temperature corrected to compare streams. Other recent advances have improved significantly the open channel diel oxygen method, notably the estimation of respiration during daylight hours.","DOI":"10.1002/lom3.10030","ISSN":"1541-5856","shortTitle":"Stream metabolism and the open diel oxygen method","language":"en","author":[{"family":"Demars","given":"Benoît O. L."},{"family":"Thompson","given":"Joshua"},{"family":"Manson","given":"J. Russell"}],"issued":{"date-parts":[["2015"]]}}}],"schema":"https://github.com/citation-style-language/schema/raw/master/csl-citation.json"} </w:instrText>
      </w:r>
      <w:r w:rsidR="00D570FA">
        <w:rPr>
          <w:rFonts w:ascii="Times New Roman" w:eastAsia="STHupo" w:hAnsi="Times New Roman" w:cs="Times New Roman"/>
        </w:rPr>
        <w:fldChar w:fldCharType="separate"/>
      </w:r>
      <w:r w:rsidR="00D570FA" w:rsidRPr="00C70BDB">
        <w:rPr>
          <w:rFonts w:ascii="Times New Roman" w:hAnsi="Times New Roman" w:cs="Times New Roman"/>
        </w:rPr>
        <w:t>Demars</w:t>
      </w:r>
      <w:proofErr w:type="spellEnd"/>
      <w:r w:rsidR="00D570FA" w:rsidRPr="00C70BDB">
        <w:rPr>
          <w:rFonts w:ascii="Times New Roman" w:hAnsi="Times New Roman" w:cs="Times New Roman"/>
        </w:rPr>
        <w:t xml:space="preserve"> et al. </w:t>
      </w:r>
      <w:del w:id="366" w:author="Clay Arango" w:date="2019-04-16T15:18:00Z">
        <w:r w:rsidR="00D570FA" w:rsidDel="005242EB">
          <w:rPr>
            <w:rFonts w:ascii="Times New Roman" w:hAnsi="Times New Roman" w:cs="Times New Roman"/>
          </w:rPr>
          <w:delText>(</w:delText>
        </w:r>
      </w:del>
      <w:r w:rsidR="00D570FA" w:rsidRPr="00C70BDB">
        <w:rPr>
          <w:rFonts w:ascii="Times New Roman" w:hAnsi="Times New Roman" w:cs="Times New Roman"/>
        </w:rPr>
        <w:t>2015)</w:t>
      </w:r>
      <w:r w:rsidR="00D570FA">
        <w:rPr>
          <w:rFonts w:ascii="Times New Roman" w:eastAsia="STHupo" w:hAnsi="Times New Roman" w:cs="Times New Roman"/>
        </w:rPr>
        <w:fldChar w:fldCharType="end"/>
      </w:r>
      <w:r w:rsidR="00D570FA">
        <w:rPr>
          <w:rFonts w:ascii="Times New Roman" w:eastAsia="STHupo" w:hAnsi="Times New Roman" w:cs="Times New Roman"/>
          <w:noProof/>
        </w:rPr>
        <w:t xml:space="preserve"> </w:t>
      </w:r>
      <w:del w:id="367" w:author="Clay Arango" w:date="2019-04-16T15:18:00Z">
        <w:r w:rsidR="009C43B4" w:rsidRPr="002B6F18" w:rsidDel="005242EB">
          <w:rPr>
            <w:rFonts w:ascii="Times New Roman" w:eastAsia="STHupo" w:hAnsi="Times New Roman" w:cs="Times New Roman"/>
            <w:noProof/>
          </w:rPr>
          <w:delText xml:space="preserve">indicate a negative </w:delText>
        </w:r>
        <w:r w:rsidR="00F2441B" w:rsidRPr="004B6E31" w:rsidDel="005242EB">
          <w:rPr>
            <w:rFonts w:ascii="Times New Roman" w:eastAsia="STHupo" w:hAnsi="Times New Roman" w:cs="Times New Roman"/>
            <w:i/>
            <w:noProof/>
          </w:rPr>
          <w:delText>K</w:delText>
        </w:r>
        <w:r w:rsidR="00F2441B" w:rsidRPr="004B6E31" w:rsidDel="005242EB">
          <w:rPr>
            <w:rFonts w:ascii="Times New Roman" w:eastAsia="STHupo" w:hAnsi="Times New Roman" w:cs="Times New Roman"/>
            <w:noProof/>
            <w:vertAlign w:val="subscript"/>
          </w:rPr>
          <w:delText>600</w:delText>
        </w:r>
        <w:r w:rsidR="009C43B4" w:rsidRPr="002B6F18" w:rsidDel="005242EB">
          <w:rPr>
            <w:rFonts w:ascii="Times New Roman" w:eastAsia="STHupo" w:hAnsi="Times New Roman" w:cs="Times New Roman"/>
            <w:noProof/>
          </w:rPr>
          <w:delText xml:space="preserve"> can not be trusted</w:delText>
        </w:r>
      </w:del>
      <w:r w:rsidR="00352DA0" w:rsidRPr="002B6F18">
        <w:rPr>
          <w:rFonts w:ascii="Times New Roman" w:eastAsia="STHupo" w:hAnsi="Times New Roman" w:cs="Times New Roman"/>
        </w:rPr>
        <w:t xml:space="preserve">.  </w:t>
      </w:r>
      <w:ins w:id="368" w:author="Clay Arango" w:date="2019-04-16T15:18:00Z">
        <w:r w:rsidR="005242EB">
          <w:rPr>
            <w:rFonts w:ascii="Times New Roman" w:eastAsia="STHupo" w:hAnsi="Times New Roman" w:cs="Times New Roman"/>
          </w:rPr>
          <w:t xml:space="preserve">Using this subset of models, I explored relationships between </w:t>
        </w:r>
      </w:ins>
      <w:del w:id="369" w:author="Clay Arango" w:date="2019-04-16T15:18:00Z">
        <w:r w:rsidR="00352DA0" w:rsidRPr="002B6F18" w:rsidDel="005242EB">
          <w:rPr>
            <w:rFonts w:ascii="Times New Roman" w:eastAsia="STHupo" w:hAnsi="Times New Roman" w:cs="Times New Roman"/>
          </w:rPr>
          <w:delText xml:space="preserve">I ran regressions with these </w:delText>
        </w:r>
      </w:del>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352DA0" w:rsidRPr="002B6F18">
        <w:rPr>
          <w:rFonts w:ascii="Times New Roman" w:eastAsia="STHupo" w:hAnsi="Times New Roman" w:cs="Times New Roman"/>
        </w:rPr>
        <w:t xml:space="preserve"> </w:t>
      </w:r>
      <w:del w:id="370" w:author="Clay Arango" w:date="2019-04-16T15:18:00Z">
        <w:r w:rsidR="00352DA0" w:rsidRPr="002B6F18" w:rsidDel="005242EB">
          <w:rPr>
            <w:rFonts w:ascii="Times New Roman" w:eastAsia="STHupo" w:hAnsi="Times New Roman" w:cs="Times New Roman"/>
          </w:rPr>
          <w:delText xml:space="preserve">values against </w:delText>
        </w:r>
      </w:del>
      <w:ins w:id="371" w:author="Clay Arango" w:date="2019-04-16T15:18:00Z">
        <w:r w:rsidR="005242EB">
          <w:rPr>
            <w:rFonts w:ascii="Times New Roman" w:eastAsia="STHupo" w:hAnsi="Times New Roman" w:cs="Times New Roman"/>
          </w:rPr>
          <w:t xml:space="preserve">and </w:t>
        </w:r>
      </w:ins>
      <w:del w:id="372" w:author="Clay Arango" w:date="2019-04-16T15:19:00Z">
        <w:r w:rsidR="00352DA0" w:rsidRPr="002B6F18" w:rsidDel="005242EB">
          <w:rPr>
            <w:rFonts w:ascii="Times New Roman" w:eastAsia="STHupo" w:hAnsi="Times New Roman" w:cs="Times New Roman"/>
          </w:rPr>
          <w:delText xml:space="preserve">all of the relevant </w:delText>
        </w:r>
      </w:del>
      <w:r w:rsidR="00352DA0" w:rsidRPr="002B6F18">
        <w:rPr>
          <w:rFonts w:ascii="Times New Roman" w:eastAsia="STHupo" w:hAnsi="Times New Roman" w:cs="Times New Roman"/>
        </w:rPr>
        <w:t xml:space="preserve">data I </w:t>
      </w:r>
      <w:del w:id="373" w:author="Clay Arango" w:date="2019-04-16T15:19:00Z">
        <w:r w:rsidR="00352DA0" w:rsidRPr="002B6F18" w:rsidDel="005242EB">
          <w:rPr>
            <w:rFonts w:ascii="Times New Roman" w:eastAsia="STHupo" w:hAnsi="Times New Roman" w:cs="Times New Roman"/>
          </w:rPr>
          <w:delText xml:space="preserve">had </w:delText>
        </w:r>
      </w:del>
      <w:r w:rsidR="00352DA0" w:rsidRPr="002B6F18">
        <w:rPr>
          <w:rFonts w:ascii="Times New Roman" w:eastAsia="STHupo" w:hAnsi="Times New Roman" w:cs="Times New Roman"/>
        </w:rPr>
        <w:t xml:space="preserve">collected </w:t>
      </w:r>
      <w:ins w:id="374" w:author="Clay Arango" w:date="2019-04-16T15:19:00Z">
        <w:r w:rsidR="005242EB">
          <w:rPr>
            <w:rFonts w:ascii="Times New Roman" w:eastAsia="STHupo" w:hAnsi="Times New Roman" w:cs="Times New Roman"/>
          </w:rPr>
          <w:t>that should be related to K</w:t>
        </w:r>
        <w:r w:rsidR="005242EB" w:rsidRPr="005242EB">
          <w:rPr>
            <w:rFonts w:ascii="Times New Roman" w:eastAsia="STHupo" w:hAnsi="Times New Roman" w:cs="Times New Roman"/>
            <w:vertAlign w:val="subscript"/>
            <w:rPrChange w:id="375" w:author="Clay Arango" w:date="2019-04-16T15:19:00Z">
              <w:rPr>
                <w:rFonts w:ascii="Times New Roman" w:eastAsia="STHupo" w:hAnsi="Times New Roman" w:cs="Times New Roman"/>
              </w:rPr>
            </w:rPrChange>
          </w:rPr>
          <w:t>600</w:t>
        </w:r>
        <w:r w:rsidR="005242EB">
          <w:rPr>
            <w:rFonts w:ascii="Times New Roman" w:eastAsia="STHupo" w:hAnsi="Times New Roman" w:cs="Times New Roman"/>
          </w:rPr>
          <w:t xml:space="preserve"> (list here), </w:t>
        </w:r>
      </w:ins>
      <w:r w:rsidR="00352DA0" w:rsidRPr="002B6F18">
        <w:rPr>
          <w:rFonts w:ascii="Times New Roman" w:eastAsia="STHupo" w:hAnsi="Times New Roman" w:cs="Times New Roman"/>
        </w:rPr>
        <w:t xml:space="preserve">and found that average stream velocity had the </w:t>
      </w:r>
      <w:ins w:id="376" w:author="Clay Arango" w:date="2019-04-16T15:19:00Z">
        <w:r w:rsidR="005242EB">
          <w:rPr>
            <w:rFonts w:ascii="Times New Roman" w:eastAsia="STHupo" w:hAnsi="Times New Roman" w:cs="Times New Roman"/>
          </w:rPr>
          <w:t>strongest relationship</w:t>
        </w:r>
      </w:ins>
      <w:del w:id="377" w:author="Clay Arango" w:date="2019-04-16T15:19:00Z">
        <w:r w:rsidR="00352DA0" w:rsidRPr="002B6F18" w:rsidDel="005242EB">
          <w:rPr>
            <w:rFonts w:ascii="Times New Roman" w:eastAsia="STHupo" w:hAnsi="Times New Roman" w:cs="Times New Roman"/>
          </w:rPr>
          <w:delText xml:space="preserve">highest </w:delText>
        </w:r>
      </w:del>
      <w:del w:id="378" w:author="Clay Arango" w:date="2019-04-16T15:21:00Z">
        <w:r w:rsidR="00352DA0" w:rsidRPr="00D42D68" w:rsidDel="005242EB">
          <w:rPr>
            <w:rFonts w:ascii="Times New Roman" w:eastAsia="STHupo" w:hAnsi="Times New Roman" w:cs="Times New Roman"/>
            <w:i/>
          </w:rPr>
          <w:delText>R</w:delText>
        </w:r>
        <w:r w:rsidR="00352DA0" w:rsidRPr="002B6F18" w:rsidDel="005242EB">
          <w:rPr>
            <w:rFonts w:ascii="Times New Roman" w:eastAsia="STHupo" w:hAnsi="Times New Roman" w:cs="Times New Roman"/>
            <w:vertAlign w:val="superscript"/>
          </w:rPr>
          <w:delText>2</w:delText>
        </w:r>
      </w:del>
      <w:del w:id="379" w:author="Clay Arango" w:date="2019-04-16T15:19:00Z">
        <w:r w:rsidR="00352DA0" w:rsidRPr="002B6F18" w:rsidDel="005242EB">
          <w:rPr>
            <w:rFonts w:ascii="Times New Roman" w:eastAsia="STHupo" w:hAnsi="Times New Roman" w:cs="Times New Roman"/>
          </w:rPr>
          <w:delText>.</w:delText>
        </w:r>
      </w:del>
      <w:r w:rsidR="00352DA0" w:rsidRPr="002B6F18">
        <w:rPr>
          <w:rFonts w:ascii="Times New Roman" w:eastAsia="STHupo" w:hAnsi="Times New Roman" w:cs="Times New Roman"/>
        </w:rPr>
        <w:t xml:space="preserve">  </w:t>
      </w:r>
      <w:ins w:id="380" w:author="Clay Arango" w:date="2019-04-16T15:19:00Z">
        <w:r w:rsidR="005242EB">
          <w:rPr>
            <w:rFonts w:ascii="Times New Roman" w:eastAsia="STHupo" w:hAnsi="Times New Roman" w:cs="Times New Roman"/>
          </w:rPr>
          <w:t xml:space="preserve">Then </w:t>
        </w:r>
      </w:ins>
      <w:r w:rsidR="00352DA0" w:rsidRPr="002B6F18">
        <w:rPr>
          <w:rFonts w:ascii="Times New Roman" w:eastAsia="STHupo" w:hAnsi="Times New Roman" w:cs="Times New Roman"/>
        </w:rPr>
        <w:t xml:space="preserve">I used </w:t>
      </w:r>
      <w:ins w:id="381" w:author="Clay Arango" w:date="2019-04-16T15:20:00Z">
        <w:r w:rsidR="005242EB" w:rsidRPr="004B6E31">
          <w:rPr>
            <w:rFonts w:ascii="Times New Roman" w:eastAsia="STHupo" w:hAnsi="Times New Roman" w:cs="Times New Roman"/>
            <w:i/>
            <w:noProof/>
          </w:rPr>
          <w:lastRenderedPageBreak/>
          <w:t>K</w:t>
        </w:r>
        <w:r w:rsidR="005242EB" w:rsidRPr="004B6E31">
          <w:rPr>
            <w:rFonts w:ascii="Times New Roman" w:eastAsia="STHupo" w:hAnsi="Times New Roman" w:cs="Times New Roman"/>
            <w:noProof/>
            <w:vertAlign w:val="subscript"/>
          </w:rPr>
          <w:t>600</w:t>
        </w:r>
        <w:r w:rsidR="005242EB" w:rsidRPr="002B6F18">
          <w:rPr>
            <w:rFonts w:ascii="Times New Roman" w:eastAsia="STHupo" w:hAnsi="Times New Roman" w:cs="Times New Roman"/>
          </w:rPr>
          <w:t xml:space="preserve"> </w:t>
        </w:r>
      </w:ins>
      <w:del w:id="382" w:author="Clay Arango" w:date="2019-04-16T15:20:00Z">
        <w:r w:rsidR="00352DA0" w:rsidRPr="002B6F18" w:rsidDel="005242EB">
          <w:rPr>
            <w:rFonts w:ascii="Times New Roman" w:eastAsia="STHupo" w:hAnsi="Times New Roman" w:cs="Times New Roman"/>
          </w:rPr>
          <w:delText xml:space="preserve">the </w:delText>
        </w:r>
      </w:del>
      <w:ins w:id="383" w:author="Clay Arango" w:date="2019-04-16T15:20:00Z">
        <w:r w:rsidR="005242EB" w:rsidRPr="002B6F18">
          <w:rPr>
            <w:rFonts w:ascii="Times New Roman" w:eastAsia="STHupo" w:hAnsi="Times New Roman" w:cs="Times New Roman"/>
          </w:rPr>
          <w:t xml:space="preserve">vs </w:t>
        </w:r>
      </w:ins>
      <w:r w:rsidR="00352DA0" w:rsidRPr="002B6F18">
        <w:rPr>
          <w:rFonts w:ascii="Times New Roman" w:eastAsia="STHupo" w:hAnsi="Times New Roman" w:cs="Times New Roman"/>
        </w:rPr>
        <w:t xml:space="preserve">stream velocity </w:t>
      </w:r>
      <w:del w:id="384" w:author="Clay Arango" w:date="2019-04-16T15:20:00Z">
        <w:r w:rsidR="00352DA0" w:rsidRPr="002B6F18" w:rsidDel="005242EB">
          <w:rPr>
            <w:rFonts w:ascii="Times New Roman" w:eastAsia="STHupo" w:hAnsi="Times New Roman" w:cs="Times New Roman"/>
          </w:rPr>
          <w:delText xml:space="preserve">vs </w:delText>
        </w:r>
      </w:del>
      <w:del w:id="385" w:author="Clay Arango" w:date="2019-04-16T15:19:00Z">
        <w:r w:rsidR="00F2441B" w:rsidRPr="004B6E31" w:rsidDel="005242EB">
          <w:rPr>
            <w:rFonts w:ascii="Times New Roman" w:eastAsia="STHupo" w:hAnsi="Times New Roman" w:cs="Times New Roman"/>
            <w:i/>
            <w:noProof/>
          </w:rPr>
          <w:delText>K</w:delText>
        </w:r>
        <w:r w:rsidR="00F2441B" w:rsidRPr="004B6E31" w:rsidDel="005242EB">
          <w:rPr>
            <w:rFonts w:ascii="Times New Roman" w:eastAsia="STHupo" w:hAnsi="Times New Roman" w:cs="Times New Roman"/>
            <w:noProof/>
            <w:vertAlign w:val="subscript"/>
          </w:rPr>
          <w:delText>600</w:delText>
        </w:r>
        <w:r w:rsidR="00352DA0" w:rsidRPr="002B6F18" w:rsidDel="005242EB">
          <w:rPr>
            <w:rFonts w:ascii="Times New Roman" w:eastAsia="STHupo" w:hAnsi="Times New Roman" w:cs="Times New Roman"/>
          </w:rPr>
          <w:delText xml:space="preserve"> </w:delText>
        </w:r>
      </w:del>
      <w:r w:rsidR="009C43B4" w:rsidRPr="002B6F18">
        <w:rPr>
          <w:rFonts w:ascii="Times New Roman" w:eastAsia="STHupo" w:hAnsi="Times New Roman" w:cs="Times New Roman"/>
        </w:rPr>
        <w:t xml:space="preserve">to derive an equation that </w:t>
      </w:r>
      <w:del w:id="386" w:author="Clay Arango" w:date="2019-04-16T15:20:00Z">
        <w:r w:rsidR="00352DA0" w:rsidRPr="002B6F18" w:rsidDel="005242EB">
          <w:rPr>
            <w:rFonts w:ascii="Times New Roman" w:eastAsia="STHupo" w:hAnsi="Times New Roman" w:cs="Times New Roman"/>
          </w:rPr>
          <w:delText xml:space="preserve">was then </w:delText>
        </w:r>
      </w:del>
      <w:ins w:id="387" w:author="Clay Arango" w:date="2019-04-16T15:20:00Z">
        <w:r w:rsidR="005242EB">
          <w:rPr>
            <w:rFonts w:ascii="Times New Roman" w:eastAsia="STHupo" w:hAnsi="Times New Roman" w:cs="Times New Roman"/>
          </w:rPr>
          <w:t xml:space="preserve">I </w:t>
        </w:r>
      </w:ins>
      <w:r w:rsidR="00352DA0" w:rsidRPr="002B6F18">
        <w:rPr>
          <w:rFonts w:ascii="Times New Roman" w:eastAsia="STHupo" w:hAnsi="Times New Roman" w:cs="Times New Roman"/>
        </w:rPr>
        <w:t xml:space="preserve">used to estimate the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C05D51" w:rsidRPr="002B6F18">
        <w:rPr>
          <w:rFonts w:ascii="Times New Roman" w:eastAsia="STHupo" w:hAnsi="Times New Roman" w:cs="Times New Roman"/>
        </w:rPr>
        <w:t xml:space="preserve"> values for the models that were </w:t>
      </w:r>
      <w:del w:id="388" w:author="Clay Arango" w:date="2019-04-16T15:20:00Z">
        <w:r w:rsidR="00C05D51" w:rsidRPr="002B6F18" w:rsidDel="005242EB">
          <w:rPr>
            <w:rFonts w:ascii="Times New Roman" w:eastAsia="STHupo" w:hAnsi="Times New Roman" w:cs="Times New Roman"/>
          </w:rPr>
          <w:delText>thrown out</w:delText>
        </w:r>
      </w:del>
      <w:ins w:id="389" w:author="Clay Arango" w:date="2019-04-16T15:20:00Z">
        <w:r w:rsidR="005242EB">
          <w:rPr>
            <w:rFonts w:ascii="Times New Roman" w:eastAsia="STHupo" w:hAnsi="Times New Roman" w:cs="Times New Roman"/>
          </w:rPr>
          <w:t>rejected due to erroneous values of GPP, ER, or K</w:t>
        </w:r>
        <w:r w:rsidR="005242EB" w:rsidRPr="005242EB">
          <w:rPr>
            <w:rFonts w:ascii="Times New Roman" w:eastAsia="STHupo" w:hAnsi="Times New Roman" w:cs="Times New Roman"/>
            <w:vertAlign w:val="subscript"/>
            <w:rPrChange w:id="390" w:author="Clay Arango" w:date="2019-04-16T15:20:00Z">
              <w:rPr>
                <w:rFonts w:ascii="Times New Roman" w:eastAsia="STHupo" w:hAnsi="Times New Roman" w:cs="Times New Roman"/>
              </w:rPr>
            </w:rPrChange>
          </w:rPr>
          <w:t>600</w:t>
        </w:r>
      </w:ins>
      <w:r w:rsidR="009C43B4" w:rsidRPr="002B6F18">
        <w:rPr>
          <w:rFonts w:ascii="Times New Roman" w:eastAsia="STHupo" w:hAnsi="Times New Roman" w:cs="Times New Roman"/>
        </w:rPr>
        <w:t>:</w:t>
      </w:r>
      <w:r w:rsidR="00C05D51" w:rsidRPr="002B6F18">
        <w:rPr>
          <w:rFonts w:ascii="Times New Roman" w:eastAsia="STHupo" w:hAnsi="Times New Roman" w:cs="Times New Roman"/>
        </w:rPr>
        <w:t xml:space="preserve">  </w:t>
      </w:r>
    </w:p>
    <w:p w14:paraId="58D4BD7B" w14:textId="33400DE4" w:rsidR="009C43B4" w:rsidRPr="002B6F18" w:rsidRDefault="00761AE0">
      <w:pPr>
        <w:spacing w:line="480" w:lineRule="auto"/>
        <w:jc w:val="center"/>
        <w:rPr>
          <w:rFonts w:ascii="Times New Roman" w:eastAsia="STHupo" w:hAnsi="Times New Roman" w:cs="Times New Roman"/>
          <w:noProof/>
        </w:rPr>
      </w:pPr>
      <m:oMathPara>
        <m:oMath>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i/>
                    </w:rPr>
                  </m:ctrlPr>
                </m:dPr>
                <m:e>
                  <w:commentRangeStart w:id="391"/>
                  <m:r>
                    <w:rPr>
                      <w:rFonts w:ascii="Cambria Math" w:eastAsia="STHupo" w:hAnsi="Cambria Math" w:cs="Times New Roman"/>
                      <w:noProof/>
                    </w:rPr>
                    <m:t>K</m:t>
                  </m:r>
                  <m:r>
                    <m:rPr>
                      <m:sty m:val="p"/>
                    </m:rPr>
                    <w:rPr>
                      <w:rFonts w:ascii="Cambria Math" w:eastAsia="STHupo" w:hAnsi="Cambria Math" w:cs="Times New Roman"/>
                      <w:noProof/>
                      <w:vertAlign w:val="subscript"/>
                    </w:rPr>
                    <m:t>600</m:t>
                  </m:r>
                  <w:commentRangeEnd w:id="391"/>
                  <m:r>
                    <m:rPr>
                      <m:sty m:val="p"/>
                    </m:rPr>
                    <w:rPr>
                      <w:rStyle w:val="CommentReference"/>
                    </w:rPr>
                    <w:commentReference w:id="391"/>
                  </m:r>
                </m:e>
              </m:d>
            </m:e>
          </m:func>
          <m:r>
            <w:rPr>
              <w:rFonts w:ascii="Cambria Math" w:eastAsia="STHupo" w:hAnsi="Cambria Math" w:cs="Times New Roman"/>
            </w:rPr>
            <m:t>=1.6703</m:t>
          </m:r>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i/>
                    </w:rPr>
                  </m:ctrlPr>
                </m:dPr>
                <m:e>
                  <m:r>
                    <w:rPr>
                      <w:rFonts w:ascii="Cambria Math" w:eastAsia="STHupo" w:hAnsi="Cambria Math" w:cs="Times New Roman"/>
                    </w:rPr>
                    <m:t>velocity</m:t>
                  </m:r>
                </m:e>
              </m:d>
            </m:e>
          </m:func>
          <m:r>
            <w:rPr>
              <w:rFonts w:ascii="Cambria Math" w:eastAsia="STHupo" w:hAnsi="Cambria Math" w:cs="Times New Roman"/>
            </w:rPr>
            <m:t>+3.2482</m:t>
          </m:r>
        </m:oMath>
      </m:oMathPara>
    </w:p>
    <w:p w14:paraId="7475F710" w14:textId="159E62F7" w:rsidR="009C43B4" w:rsidRPr="002B6F18" w:rsidRDefault="003C4E2C">
      <w:pPr>
        <w:spacing w:line="480" w:lineRule="auto"/>
        <w:jc w:val="center"/>
        <w:rPr>
          <w:rFonts w:ascii="Times New Roman" w:eastAsia="STHupo" w:hAnsi="Times New Roman" w:cs="Times New Roman"/>
          <w:noProof/>
        </w:rPr>
      </w:pPr>
      <w:r w:rsidRPr="002B6F18">
        <w:rPr>
          <w:rFonts w:ascii="Times New Roman" w:eastAsia="STHupo" w:hAnsi="Times New Roman" w:cs="Times New Roman"/>
          <w:noProof/>
        </w:rPr>
        <w:t>N=</w:t>
      </w:r>
      <w:r w:rsidR="0017188A" w:rsidRPr="002B6F18">
        <w:rPr>
          <w:rFonts w:ascii="Times New Roman" w:eastAsia="STHupo" w:hAnsi="Times New Roman" w:cs="Times New Roman"/>
          <w:noProof/>
        </w:rPr>
        <w:t>14</w:t>
      </w:r>
      <w:r w:rsidR="009C43B4" w:rsidRPr="002B6F18">
        <w:rPr>
          <w:rFonts w:ascii="Times New Roman" w:eastAsia="STHupo" w:hAnsi="Times New Roman" w:cs="Times New Roman"/>
          <w:noProof/>
        </w:rPr>
        <w:t>, R</w:t>
      </w:r>
      <w:r w:rsidR="009C43B4" w:rsidRPr="002B6F18">
        <w:rPr>
          <w:rFonts w:ascii="Times New Roman" w:eastAsia="STHupo" w:hAnsi="Times New Roman" w:cs="Times New Roman"/>
          <w:noProof/>
          <w:vertAlign w:val="superscript"/>
        </w:rPr>
        <w:t>2</w:t>
      </w:r>
      <w:r w:rsidRPr="002B6F18">
        <w:rPr>
          <w:rFonts w:ascii="Times New Roman" w:eastAsia="STHupo" w:hAnsi="Times New Roman" w:cs="Times New Roman"/>
          <w:noProof/>
        </w:rPr>
        <w:t>=0.27, P=0.07</w:t>
      </w:r>
    </w:p>
    <w:p w14:paraId="7D3E5D46" w14:textId="3646B2D6" w:rsidR="00F71DE9" w:rsidRPr="002B6F18" w:rsidRDefault="009C43B4">
      <w:pPr>
        <w:spacing w:line="480" w:lineRule="auto"/>
        <w:rPr>
          <w:rFonts w:ascii="Times New Roman" w:eastAsia="STHupo" w:hAnsi="Times New Roman" w:cs="Times New Roman"/>
          <w:noProof/>
        </w:rPr>
      </w:pPr>
      <w:r w:rsidRPr="002B6F18">
        <w:rPr>
          <w:rFonts w:ascii="Times New Roman" w:eastAsia="STHupo" w:hAnsi="Times New Roman" w:cs="Times New Roman"/>
          <w:noProof/>
        </w:rPr>
        <w:t xml:space="preserve">Where </w:t>
      </w:r>
      <w:r w:rsidRPr="002B6F18">
        <w:rPr>
          <w:rFonts w:ascii="Times New Roman" w:eastAsia="STHupo" w:hAnsi="Times New Roman" w:cs="Times New Roman"/>
          <w:i/>
          <w:noProof/>
        </w:rPr>
        <w:t>K</w:t>
      </w:r>
      <w:r w:rsidRPr="005242EB">
        <w:rPr>
          <w:rFonts w:ascii="Times New Roman" w:eastAsia="STHupo" w:hAnsi="Times New Roman" w:cs="Times New Roman"/>
          <w:i/>
          <w:noProof/>
          <w:vertAlign w:val="subscript"/>
          <w:rPrChange w:id="392" w:author="Clay Arango" w:date="2019-04-16T15:22:00Z">
            <w:rPr>
              <w:rFonts w:ascii="Times New Roman" w:eastAsia="STHupo" w:hAnsi="Times New Roman" w:cs="Times New Roman"/>
              <w:i/>
              <w:noProof/>
            </w:rPr>
          </w:rPrChange>
        </w:rPr>
        <w:t>600</w:t>
      </w:r>
      <w:r w:rsidRPr="002B6F18">
        <w:rPr>
          <w:rFonts w:ascii="Times New Roman" w:eastAsia="STHupo" w:hAnsi="Times New Roman" w:cs="Times New Roman"/>
          <w:noProof/>
        </w:rPr>
        <w:t xml:space="preserve"> is the general gas exchange rate in units of </w:t>
      </w:r>
      <w:commentRangeStart w:id="393"/>
      <w:r w:rsidRPr="002B6F18">
        <w:rPr>
          <w:rFonts w:ascii="Times New Roman" w:eastAsia="STHupo" w:hAnsi="Times New Roman" w:cs="Times New Roman"/>
          <w:noProof/>
        </w:rPr>
        <w:t xml:space="preserve">1/d </w:t>
      </w:r>
      <w:commentRangeEnd w:id="393"/>
      <w:r w:rsidR="005242EB">
        <w:rPr>
          <w:rStyle w:val="CommentReference"/>
        </w:rPr>
        <w:commentReference w:id="393"/>
      </w:r>
      <w:r w:rsidRPr="002B6F18">
        <w:rPr>
          <w:rFonts w:ascii="Times New Roman" w:eastAsia="STHupo" w:hAnsi="Times New Roman" w:cs="Times New Roman"/>
          <w:noProof/>
        </w:rPr>
        <w:t xml:space="preserve">and </w:t>
      </w:r>
      <w:r w:rsidRPr="002B6F18">
        <w:rPr>
          <w:rFonts w:ascii="Times New Roman" w:eastAsia="STHupo" w:hAnsi="Times New Roman" w:cs="Times New Roman"/>
          <w:i/>
          <w:noProof/>
        </w:rPr>
        <w:t>velocity</w:t>
      </w:r>
      <w:r w:rsidRPr="002B6F18">
        <w:rPr>
          <w:rFonts w:ascii="Times New Roman" w:eastAsia="STHupo" w:hAnsi="Times New Roman" w:cs="Times New Roman"/>
          <w:noProof/>
        </w:rPr>
        <w:t xml:space="preserve"> is the average stream velocity</w:t>
      </w:r>
      <w:r w:rsidR="00D617F4" w:rsidRPr="002B6F18">
        <w:rPr>
          <w:rFonts w:ascii="Times New Roman" w:eastAsia="STHupo" w:hAnsi="Times New Roman" w:cs="Times New Roman"/>
          <w:noProof/>
        </w:rPr>
        <w:t xml:space="preserve"> in m s</w:t>
      </w:r>
      <w:r w:rsidR="00D617F4" w:rsidRPr="002B6F18">
        <w:rPr>
          <w:rFonts w:ascii="Times New Roman" w:eastAsia="STHupo" w:hAnsi="Times New Roman" w:cs="Times New Roman"/>
          <w:noProof/>
          <w:vertAlign w:val="superscript"/>
        </w:rPr>
        <w:t>-1</w:t>
      </w:r>
      <w:r w:rsidRPr="002B6F18">
        <w:rPr>
          <w:rFonts w:ascii="Times New Roman" w:eastAsia="STHupo" w:hAnsi="Times New Roman" w:cs="Times New Roman"/>
          <w:noProof/>
        </w:rPr>
        <w:t>.</w:t>
      </w:r>
      <w:r w:rsidR="00C06B71" w:rsidRPr="002B6F18">
        <w:rPr>
          <w:rFonts w:ascii="Times New Roman" w:eastAsia="STHupo" w:hAnsi="Times New Roman" w:cs="Times New Roman"/>
          <w:noProof/>
        </w:rPr>
        <w:t xml:space="preserve">  </w:t>
      </w:r>
      <w:del w:id="394" w:author="Clay Arango" w:date="2019-04-16T15:22:00Z">
        <w:r w:rsidR="00C05D51" w:rsidRPr="002B6F18" w:rsidDel="005242EB">
          <w:rPr>
            <w:rFonts w:ascii="Times New Roman" w:eastAsia="STHupo" w:hAnsi="Times New Roman" w:cs="Times New Roman"/>
          </w:rPr>
          <w:delText xml:space="preserve">These </w:delText>
        </w:r>
      </w:del>
      <w:ins w:id="395" w:author="Clay Arango" w:date="2019-04-16T15:22:00Z">
        <w:r w:rsidR="005242EB">
          <w:rPr>
            <w:rFonts w:ascii="Times New Roman" w:eastAsia="STHupo" w:hAnsi="Times New Roman" w:cs="Times New Roman"/>
          </w:rPr>
          <w:t>The rejected metabolism</w:t>
        </w:r>
        <w:r w:rsidR="005242EB" w:rsidRPr="002B6F18">
          <w:rPr>
            <w:rFonts w:ascii="Times New Roman" w:eastAsia="STHupo" w:hAnsi="Times New Roman" w:cs="Times New Roman"/>
          </w:rPr>
          <w:t xml:space="preserve"> </w:t>
        </w:r>
      </w:ins>
      <w:r w:rsidR="00C05D51" w:rsidRPr="002B6F18">
        <w:rPr>
          <w:rFonts w:ascii="Times New Roman" w:eastAsia="STHupo" w:hAnsi="Times New Roman" w:cs="Times New Roman"/>
        </w:rPr>
        <w:t>models were re-run with the</w:t>
      </w:r>
      <w:ins w:id="396" w:author="Clay Arango" w:date="2019-04-16T15:22:00Z">
        <w:r w:rsidR="005242EB">
          <w:rPr>
            <w:rFonts w:ascii="Times New Roman" w:eastAsia="STHupo" w:hAnsi="Times New Roman" w:cs="Times New Roman"/>
          </w:rPr>
          <w:t>se</w:t>
        </w:r>
      </w:ins>
      <w:r w:rsidR="00C05D51" w:rsidRPr="002B6F18">
        <w:rPr>
          <w:rFonts w:ascii="Times New Roman" w:eastAsia="STHupo" w:hAnsi="Times New Roman" w:cs="Times New Roman"/>
        </w:rPr>
        <w:t xml:space="preserve"> derived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C05D51" w:rsidRPr="002B6F18">
        <w:rPr>
          <w:rFonts w:ascii="Times New Roman" w:eastAsia="STHupo" w:hAnsi="Times New Roman" w:cs="Times New Roman"/>
        </w:rPr>
        <w:t xml:space="preserve"> values and metabolism was estimated again.  The metabolism estimates from all of these models were then kept if they had +GPP and –ER</w:t>
      </w:r>
      <w:ins w:id="397" w:author="Clay Arango" w:date="2019-04-16T15:23:00Z">
        <w:r w:rsidR="005242EB">
          <w:rPr>
            <w:rFonts w:ascii="Times New Roman" w:eastAsia="STHupo" w:hAnsi="Times New Roman" w:cs="Times New Roman"/>
          </w:rPr>
          <w:t>,</w:t>
        </w:r>
      </w:ins>
      <w:r w:rsidR="000B3FD5" w:rsidRPr="002B6F18">
        <w:rPr>
          <w:rFonts w:ascii="Times New Roman" w:eastAsia="STHupo" w:hAnsi="Times New Roman" w:cs="Times New Roman"/>
        </w:rPr>
        <w:t xml:space="preserve"> </w:t>
      </w:r>
      <w:del w:id="398" w:author="Clay Arango" w:date="2019-04-16T15:23:00Z">
        <w:r w:rsidR="000B3FD5" w:rsidRPr="002B6F18" w:rsidDel="005242EB">
          <w:rPr>
            <w:rFonts w:ascii="Times New Roman" w:eastAsia="STHupo" w:hAnsi="Times New Roman" w:cs="Times New Roman"/>
          </w:rPr>
          <w:delText xml:space="preserve">which resulted </w:delText>
        </w:r>
      </w:del>
      <w:ins w:id="399" w:author="Clay Arango" w:date="2019-04-16T15:23:00Z">
        <w:r w:rsidR="005242EB" w:rsidRPr="002B6F18">
          <w:rPr>
            <w:rFonts w:ascii="Times New Roman" w:eastAsia="STHupo" w:hAnsi="Times New Roman" w:cs="Times New Roman"/>
          </w:rPr>
          <w:t>result</w:t>
        </w:r>
        <w:r w:rsidR="005242EB">
          <w:rPr>
            <w:rFonts w:ascii="Times New Roman" w:eastAsia="STHupo" w:hAnsi="Times New Roman" w:cs="Times New Roman"/>
          </w:rPr>
          <w:t>ing</w:t>
        </w:r>
        <w:r w:rsidR="005242EB" w:rsidRPr="002B6F18">
          <w:rPr>
            <w:rFonts w:ascii="Times New Roman" w:eastAsia="STHupo" w:hAnsi="Times New Roman" w:cs="Times New Roman"/>
          </w:rPr>
          <w:t xml:space="preserve"> </w:t>
        </w:r>
      </w:ins>
      <w:r w:rsidR="000B3FD5" w:rsidRPr="002B6F18">
        <w:rPr>
          <w:rFonts w:ascii="Times New Roman" w:eastAsia="STHupo" w:hAnsi="Times New Roman" w:cs="Times New Roman"/>
        </w:rPr>
        <w:t>in 21</w:t>
      </w:r>
      <w:r w:rsidR="00C06B71" w:rsidRPr="002B6F18">
        <w:rPr>
          <w:rFonts w:ascii="Times New Roman" w:eastAsia="STHupo" w:hAnsi="Times New Roman" w:cs="Times New Roman"/>
        </w:rPr>
        <w:t xml:space="preserve"> </w:t>
      </w:r>
      <w:ins w:id="400" w:author="Clay Arango" w:date="2019-04-16T15:23:00Z">
        <w:r w:rsidR="005242EB">
          <w:rPr>
            <w:rFonts w:ascii="Times New Roman" w:eastAsia="STHupo" w:hAnsi="Times New Roman" w:cs="Times New Roman"/>
          </w:rPr>
          <w:t xml:space="preserve">retained models of XX possible </w:t>
        </w:r>
      </w:ins>
      <w:del w:id="401" w:author="Clay Arango" w:date="2019-04-16T15:26:00Z">
        <w:r w:rsidR="00C06B71" w:rsidRPr="002B6F18" w:rsidDel="005242EB">
          <w:rPr>
            <w:rFonts w:ascii="Times New Roman" w:eastAsia="STHupo" w:hAnsi="Times New Roman" w:cs="Times New Roman"/>
          </w:rPr>
          <w:delText>models</w:delText>
        </w:r>
        <w:r w:rsidR="00C05D51" w:rsidRPr="002B6F18" w:rsidDel="005242EB">
          <w:rPr>
            <w:rFonts w:ascii="Times New Roman" w:eastAsia="STHupo" w:hAnsi="Times New Roman" w:cs="Times New Roman"/>
          </w:rPr>
          <w:delText>.</w:delText>
        </w:r>
      </w:del>
      <w:ins w:id="402" w:author="Clay Arango" w:date="2019-04-16T15:26:00Z">
        <w:r w:rsidR="005242EB" w:rsidRPr="002B6F18">
          <w:rPr>
            <w:rFonts w:ascii="Times New Roman" w:eastAsia="STHupo" w:hAnsi="Times New Roman" w:cs="Times New Roman"/>
          </w:rPr>
          <w:t>models</w:t>
        </w:r>
        <w:r w:rsidR="005242EB">
          <w:rPr>
            <w:rFonts w:ascii="Times New Roman" w:eastAsia="STHupo" w:hAnsi="Times New Roman" w:cs="Times New Roman"/>
          </w:rPr>
          <w:t>.</w:t>
        </w:r>
      </w:ins>
    </w:p>
    <w:p w14:paraId="40DD7D9D" w14:textId="334E5F05" w:rsidR="00D47A4A" w:rsidRPr="002B6F18" w:rsidRDefault="00C06B71" w:rsidP="00A8659A">
      <w:pPr>
        <w:spacing w:line="480" w:lineRule="auto"/>
        <w:ind w:firstLine="720"/>
        <w:rPr>
          <w:rFonts w:ascii="Times New Roman" w:eastAsia="STHupo" w:hAnsi="Times New Roman" w:cs="Times New Roman"/>
          <w:noProof/>
        </w:rPr>
      </w:pPr>
      <w:r w:rsidRPr="002B6F18">
        <w:rPr>
          <w:rFonts w:ascii="Times New Roman" w:eastAsia="STHupo" w:hAnsi="Times New Roman" w:cs="Times New Roman"/>
          <w:noProof/>
        </w:rPr>
        <w:t xml:space="preserve">The other method I investigated was </w:t>
      </w:r>
      <w:r w:rsidR="003C77A3" w:rsidRPr="002B6F18">
        <w:rPr>
          <w:rFonts w:ascii="Times New Roman" w:eastAsia="STHupo" w:hAnsi="Times New Roman" w:cs="Times New Roman"/>
          <w:noProof/>
        </w:rPr>
        <w:t>to derive</w:t>
      </w:r>
      <w:r w:rsidRPr="002B6F18">
        <w:rPr>
          <w:rFonts w:ascii="Times New Roman" w:eastAsia="STHupo" w:hAnsi="Times New Roman" w:cs="Times New Roman"/>
          <w:noProof/>
        </w:rPr>
        <w:t xml:space="preserve">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3C77A3" w:rsidRPr="002B6F18">
        <w:rPr>
          <w:rFonts w:ascii="Times New Roman" w:eastAsia="STHupo" w:hAnsi="Times New Roman" w:cs="Times New Roman"/>
          <w:noProof/>
        </w:rPr>
        <w:t xml:space="preserve"> values</w:t>
      </w:r>
      <w:r w:rsidRPr="002B6F18">
        <w:rPr>
          <w:rFonts w:ascii="Times New Roman" w:eastAsia="STHupo" w:hAnsi="Times New Roman" w:cs="Times New Roman"/>
          <w:noProof/>
        </w:rPr>
        <w:t xml:space="preserve"> from </w:t>
      </w:r>
      <w:ins w:id="403" w:author="Clay Arango" w:date="2019-04-16T15:24:00Z">
        <w:r w:rsidR="005242EB">
          <w:rPr>
            <w:rFonts w:ascii="Times New Roman" w:eastAsia="STHupo" w:hAnsi="Times New Roman" w:cs="Times New Roman"/>
            <w:noProof/>
          </w:rPr>
          <w:t xml:space="preserve">relationships found in </w:t>
        </w:r>
      </w:ins>
      <w:r w:rsidRPr="002B6F18">
        <w:rPr>
          <w:rFonts w:ascii="Times New Roman" w:eastAsia="STHupo" w:hAnsi="Times New Roman" w:cs="Times New Roman"/>
          <w:noProof/>
        </w:rPr>
        <w:t>literature data.</w:t>
      </w:r>
      <w:r w:rsidR="00E73A40" w:rsidRPr="002B6F18">
        <w:rPr>
          <w:rFonts w:ascii="Times New Roman" w:eastAsia="STHupo" w:hAnsi="Times New Roman" w:cs="Times New Roman"/>
          <w:noProof/>
        </w:rPr>
        <w:t xml:space="preserve"> </w:t>
      </w:r>
      <w:r w:rsidR="00D570FA">
        <w:rPr>
          <w:rFonts w:ascii="Times New Roman" w:eastAsia="STHupo" w:hAnsi="Times New Roman" w:cs="Times New Roman"/>
          <w:noProof/>
        </w:rPr>
        <w:fldChar w:fldCharType="begin"/>
      </w:r>
      <w:r w:rsidR="00A36035">
        <w:rPr>
          <w:rFonts w:ascii="Times New Roman" w:eastAsia="STHupo" w:hAnsi="Times New Roman" w:cs="Times New Roman"/>
          <w:noProof/>
        </w:rPr>
        <w:instrText xml:space="preserve"> ADDIN ZOTERO_ITEM CSL_CITATION {"citationID":"zeS7kbTN","properties":{"formattedCitation":"(Hall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D570FA">
        <w:rPr>
          <w:rFonts w:ascii="Times New Roman" w:eastAsia="STHupo" w:hAnsi="Times New Roman" w:cs="Times New Roman"/>
          <w:noProof/>
        </w:rPr>
        <w:fldChar w:fldCharType="separate"/>
      </w:r>
      <w:r w:rsidR="00D570FA" w:rsidRPr="00C70BDB">
        <w:rPr>
          <w:rFonts w:ascii="Times New Roman" w:hAnsi="Times New Roman" w:cs="Times New Roman"/>
        </w:rPr>
        <w:t>Hall</w:t>
      </w:r>
      <w:r w:rsidR="00143D8D">
        <w:rPr>
          <w:rFonts w:ascii="Times New Roman" w:hAnsi="Times New Roman" w:cs="Times New Roman"/>
        </w:rPr>
        <w:t xml:space="preserve"> </w:t>
      </w:r>
      <w:r w:rsidR="00D570FA" w:rsidRPr="00C70BDB">
        <w:rPr>
          <w:rFonts w:ascii="Times New Roman" w:hAnsi="Times New Roman" w:cs="Times New Roman"/>
        </w:rPr>
        <w:t xml:space="preserve">and Madinger </w:t>
      </w:r>
      <w:r w:rsidR="00143D8D">
        <w:rPr>
          <w:rFonts w:ascii="Times New Roman" w:hAnsi="Times New Roman" w:cs="Times New Roman"/>
        </w:rPr>
        <w:t>(</w:t>
      </w:r>
      <w:r w:rsidR="00D570FA" w:rsidRPr="00C70BDB">
        <w:rPr>
          <w:rFonts w:ascii="Times New Roman" w:hAnsi="Times New Roman" w:cs="Times New Roman"/>
        </w:rPr>
        <w:t>2018)</w:t>
      </w:r>
      <w:r w:rsidR="00D570FA">
        <w:rPr>
          <w:rFonts w:ascii="Times New Roman" w:eastAsia="STHupo" w:hAnsi="Times New Roman" w:cs="Times New Roman"/>
          <w:noProof/>
        </w:rPr>
        <w:fldChar w:fldCharType="end"/>
      </w:r>
      <w:r w:rsidR="00143D8D">
        <w:rPr>
          <w:rFonts w:ascii="Times New Roman" w:eastAsia="STHupo" w:hAnsi="Times New Roman" w:cs="Times New Roman"/>
          <w:noProof/>
        </w:rPr>
        <w:t xml:space="preserve"> </w:t>
      </w:r>
      <w:r w:rsidR="009B35D1" w:rsidRPr="002B6F18">
        <w:rPr>
          <w:rFonts w:ascii="Times New Roman" w:eastAsia="STHupo" w:hAnsi="Times New Roman" w:cs="Times New Roman"/>
          <w:noProof/>
        </w:rPr>
        <w:t xml:space="preserve">suggest there is </w:t>
      </w:r>
      <w:r w:rsidR="003C77A3" w:rsidRPr="002B6F18">
        <w:rPr>
          <w:rFonts w:ascii="Times New Roman" w:eastAsia="STHupo" w:hAnsi="Times New Roman" w:cs="Times New Roman"/>
          <w:noProof/>
        </w:rPr>
        <w:t xml:space="preserve">a strong relationship between stream slope and gas exchange </w:t>
      </w:r>
      <w:del w:id="404" w:author="Clay Arango" w:date="2019-04-16T15:25:00Z">
        <w:r w:rsidR="003C77A3" w:rsidRPr="002B6F18" w:rsidDel="005242EB">
          <w:rPr>
            <w:rFonts w:ascii="Times New Roman" w:eastAsia="STHupo" w:hAnsi="Times New Roman" w:cs="Times New Roman"/>
            <w:noProof/>
          </w:rPr>
          <w:delText xml:space="preserve">and include slope data along with </w:delText>
        </w:r>
        <w:r w:rsidR="00F2441B" w:rsidRPr="004B6E31" w:rsidDel="005242EB">
          <w:rPr>
            <w:rFonts w:ascii="Times New Roman" w:eastAsia="STHupo" w:hAnsi="Times New Roman" w:cs="Times New Roman"/>
            <w:i/>
            <w:noProof/>
          </w:rPr>
          <w:delText>K</w:delText>
        </w:r>
        <w:r w:rsidR="00F2441B" w:rsidRPr="004B6E31" w:rsidDel="005242EB">
          <w:rPr>
            <w:rFonts w:ascii="Times New Roman" w:eastAsia="STHupo" w:hAnsi="Times New Roman" w:cs="Times New Roman"/>
            <w:noProof/>
            <w:vertAlign w:val="subscript"/>
          </w:rPr>
          <w:delText>600</w:delText>
        </w:r>
        <w:r w:rsidR="003C77A3" w:rsidRPr="002B6F18" w:rsidDel="005242EB">
          <w:rPr>
            <w:rFonts w:ascii="Times New Roman" w:eastAsia="STHupo" w:hAnsi="Times New Roman" w:cs="Times New Roman"/>
            <w:noProof/>
          </w:rPr>
          <w:delText xml:space="preserve"> values </w:delText>
        </w:r>
      </w:del>
      <w:r w:rsidR="003C77A3" w:rsidRPr="002B6F18">
        <w:rPr>
          <w:rFonts w:ascii="Times New Roman" w:eastAsia="STHupo" w:hAnsi="Times New Roman" w:cs="Times New Roman"/>
          <w:noProof/>
        </w:rPr>
        <w:t>as determined by Arg</w:t>
      </w:r>
      <w:r w:rsidR="000B3FD5" w:rsidRPr="002B6F18">
        <w:rPr>
          <w:rFonts w:ascii="Times New Roman" w:eastAsia="STHupo" w:hAnsi="Times New Roman" w:cs="Times New Roman"/>
          <w:noProof/>
        </w:rPr>
        <w:t>on gas inject</w:t>
      </w:r>
      <w:r w:rsidR="00D617F4" w:rsidRPr="002B6F18">
        <w:rPr>
          <w:rFonts w:ascii="Times New Roman" w:eastAsia="STHupo" w:hAnsi="Times New Roman" w:cs="Times New Roman"/>
          <w:noProof/>
        </w:rPr>
        <w:t>ions to the stream.  I used their</w:t>
      </w:r>
      <w:r w:rsidR="000B3FD5" w:rsidRPr="002B6F18">
        <w:rPr>
          <w:rFonts w:ascii="Times New Roman" w:eastAsia="STHupo" w:hAnsi="Times New Roman" w:cs="Times New Roman"/>
          <w:noProof/>
        </w:rPr>
        <w:t xml:space="preserve"> data to derive an equation</w:t>
      </w:r>
      <w:r w:rsidR="00DD0E75" w:rsidRPr="002B6F18">
        <w:rPr>
          <w:rFonts w:ascii="Times New Roman" w:eastAsia="STHupo" w:hAnsi="Times New Roman" w:cs="Times New Roman"/>
          <w:noProof/>
        </w:rPr>
        <w:t>:</w:t>
      </w:r>
    </w:p>
    <w:p w14:paraId="72A9DE5A" w14:textId="4BBC6CB0" w:rsidR="00876AB8" w:rsidRPr="002B6F18" w:rsidRDefault="00761AE0">
      <w:pPr>
        <w:spacing w:line="480" w:lineRule="auto"/>
        <w:jc w:val="center"/>
        <w:rPr>
          <w:rFonts w:ascii="Times New Roman" w:eastAsia="STHupo" w:hAnsi="Times New Roman" w:cs="Times New Roman"/>
          <w:noProof/>
        </w:rPr>
      </w:pPr>
      <m:oMathPara>
        <m:oMath>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i/>
                    </w:rPr>
                  </m:ctrlPr>
                </m:dPr>
                <m:e>
                  <m:r>
                    <w:rPr>
                      <w:rFonts w:ascii="Cambria Math" w:eastAsia="STHupo" w:hAnsi="Cambria Math" w:cs="Times New Roman"/>
                    </w:rPr>
                    <m:t>K600</m:t>
                  </m:r>
                </m:e>
              </m:d>
            </m:e>
          </m:func>
          <m:r>
            <w:rPr>
              <w:rFonts w:ascii="Cambria Math" w:eastAsia="STHupo" w:hAnsi="Cambria Math" w:cs="Times New Roman"/>
            </w:rPr>
            <m:t>=0.9557</m:t>
          </m:r>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i/>
                    </w:rPr>
                  </m:ctrlPr>
                </m:dPr>
                <m:e>
                  <m:r>
                    <w:rPr>
                      <w:rFonts w:ascii="Cambria Math" w:eastAsia="STHupo" w:hAnsi="Cambria Math" w:cs="Times New Roman"/>
                    </w:rPr>
                    <m:t>slope</m:t>
                  </m:r>
                </m:e>
              </m:d>
            </m:e>
          </m:func>
          <m:r>
            <w:rPr>
              <w:rFonts w:ascii="Cambria Math" w:eastAsia="STHupo" w:hAnsi="Cambria Math" w:cs="Times New Roman"/>
            </w:rPr>
            <m:t>+3.0667</m:t>
          </m:r>
        </m:oMath>
      </m:oMathPara>
    </w:p>
    <w:p w14:paraId="16A26A9D" w14:textId="4EC0B5D4" w:rsidR="008A2812" w:rsidRPr="002B6F18" w:rsidRDefault="008A2812">
      <w:pPr>
        <w:spacing w:line="480" w:lineRule="auto"/>
        <w:jc w:val="center"/>
        <w:rPr>
          <w:rFonts w:ascii="Times New Roman" w:eastAsia="STHupo" w:hAnsi="Times New Roman" w:cs="Times New Roman"/>
          <w:noProof/>
        </w:rPr>
      </w:pPr>
      <w:r w:rsidRPr="002B6F18">
        <w:rPr>
          <w:rFonts w:ascii="Times New Roman" w:eastAsia="STHupo" w:hAnsi="Times New Roman" w:cs="Times New Roman"/>
          <w:noProof/>
        </w:rPr>
        <w:t>N=8, R</w:t>
      </w:r>
      <w:r w:rsidRPr="002B6F18">
        <w:rPr>
          <w:rFonts w:ascii="Times New Roman" w:eastAsia="STHupo" w:hAnsi="Times New Roman" w:cs="Times New Roman"/>
          <w:noProof/>
          <w:vertAlign w:val="superscript"/>
        </w:rPr>
        <w:t>2</w:t>
      </w:r>
      <w:r w:rsidRPr="002B6F18">
        <w:rPr>
          <w:rFonts w:ascii="Times New Roman" w:eastAsia="STHupo" w:hAnsi="Times New Roman" w:cs="Times New Roman"/>
          <w:noProof/>
        </w:rPr>
        <w:t>=0.68, P=0.01</w:t>
      </w:r>
    </w:p>
    <w:p w14:paraId="074145D0" w14:textId="64A95C00" w:rsidR="00C20232" w:rsidRPr="002B6F18" w:rsidRDefault="00DD0E75">
      <w:pPr>
        <w:spacing w:line="480" w:lineRule="auto"/>
        <w:rPr>
          <w:rFonts w:ascii="Times New Roman" w:eastAsia="STHupo" w:hAnsi="Times New Roman" w:cs="Times New Roman"/>
        </w:rPr>
      </w:pPr>
      <w:del w:id="405" w:author="Clay Arango" w:date="2019-04-16T15:25:00Z">
        <w:r w:rsidRPr="002B6F18" w:rsidDel="005242EB">
          <w:rPr>
            <w:rFonts w:ascii="Times New Roman" w:eastAsia="STHupo" w:hAnsi="Times New Roman" w:cs="Times New Roman"/>
            <w:noProof/>
          </w:rPr>
          <w:delText xml:space="preserve">Where </w:delText>
        </w:r>
      </w:del>
      <w:ins w:id="406" w:author="Clay Arango" w:date="2019-04-16T15:25:00Z">
        <w:r w:rsidR="005242EB">
          <w:rPr>
            <w:rFonts w:ascii="Times New Roman" w:eastAsia="STHupo" w:hAnsi="Times New Roman" w:cs="Times New Roman"/>
            <w:noProof/>
          </w:rPr>
          <w:t>w</w:t>
        </w:r>
        <w:r w:rsidR="005242EB" w:rsidRPr="002B6F18">
          <w:rPr>
            <w:rFonts w:ascii="Times New Roman" w:eastAsia="STHupo" w:hAnsi="Times New Roman" w:cs="Times New Roman"/>
            <w:noProof/>
          </w:rPr>
          <w:t xml:space="preserve">here </w:t>
        </w:r>
      </w:ins>
      <w:r w:rsidRPr="002B6F18">
        <w:rPr>
          <w:rFonts w:ascii="Times New Roman" w:eastAsia="STHupo" w:hAnsi="Times New Roman" w:cs="Times New Roman"/>
          <w:i/>
          <w:noProof/>
        </w:rPr>
        <w:t>K600</w:t>
      </w:r>
      <w:r w:rsidRPr="002B6F18">
        <w:rPr>
          <w:rFonts w:ascii="Times New Roman" w:eastAsia="STHupo" w:hAnsi="Times New Roman" w:cs="Times New Roman"/>
          <w:noProof/>
        </w:rPr>
        <w:t xml:space="preserve"> is the </w:t>
      </w:r>
      <w:r w:rsidR="00F71DE9" w:rsidRPr="002B6F18">
        <w:rPr>
          <w:rFonts w:ascii="Times New Roman" w:eastAsia="STHupo" w:hAnsi="Times New Roman" w:cs="Times New Roman"/>
          <w:noProof/>
        </w:rPr>
        <w:t xml:space="preserve">general </w:t>
      </w:r>
      <w:r w:rsidRPr="002B6F18">
        <w:rPr>
          <w:rFonts w:ascii="Times New Roman" w:eastAsia="STHupo" w:hAnsi="Times New Roman" w:cs="Times New Roman"/>
          <w:noProof/>
        </w:rPr>
        <w:t>gas exchange rate</w:t>
      </w:r>
      <w:r w:rsidR="00F71DE9" w:rsidRPr="002B6F18">
        <w:rPr>
          <w:rFonts w:ascii="Times New Roman" w:eastAsia="STHupo" w:hAnsi="Times New Roman" w:cs="Times New Roman"/>
          <w:noProof/>
        </w:rPr>
        <w:t xml:space="preserve"> </w:t>
      </w:r>
      <w:r w:rsidRPr="002B6F18">
        <w:rPr>
          <w:rFonts w:ascii="Times New Roman" w:eastAsia="STHupo" w:hAnsi="Times New Roman" w:cs="Times New Roman"/>
          <w:noProof/>
        </w:rPr>
        <w:t>in units of 1</w:t>
      </w:r>
      <w:commentRangeStart w:id="407"/>
      <w:r w:rsidRPr="002B6F18">
        <w:rPr>
          <w:rFonts w:ascii="Times New Roman" w:eastAsia="STHupo" w:hAnsi="Times New Roman" w:cs="Times New Roman"/>
          <w:noProof/>
        </w:rPr>
        <w:t>/d</w:t>
      </w:r>
      <w:commentRangeEnd w:id="407"/>
      <w:r w:rsidR="005242EB">
        <w:rPr>
          <w:rStyle w:val="CommentReference"/>
        </w:rPr>
        <w:commentReference w:id="407"/>
      </w:r>
      <w:r w:rsidRPr="002B6F18">
        <w:rPr>
          <w:rFonts w:ascii="Times New Roman" w:eastAsia="STHupo" w:hAnsi="Times New Roman" w:cs="Times New Roman"/>
          <w:noProof/>
        </w:rPr>
        <w:t xml:space="preserve"> and </w:t>
      </w:r>
      <w:r w:rsidRPr="002B6F18">
        <w:rPr>
          <w:rFonts w:ascii="Times New Roman" w:eastAsia="STHupo" w:hAnsi="Times New Roman" w:cs="Times New Roman"/>
          <w:i/>
          <w:noProof/>
        </w:rPr>
        <w:t>slope</w:t>
      </w:r>
      <w:r w:rsidRPr="002B6F18">
        <w:rPr>
          <w:rFonts w:ascii="Times New Roman" w:eastAsia="STHupo" w:hAnsi="Times New Roman" w:cs="Times New Roman"/>
          <w:noProof/>
        </w:rPr>
        <w:t xml:space="preserve"> is the stream slope</w:t>
      </w:r>
      <w:r w:rsidR="00F71DE9" w:rsidRPr="002B6F18">
        <w:rPr>
          <w:rFonts w:ascii="Times New Roman" w:eastAsia="STHupo" w:hAnsi="Times New Roman" w:cs="Times New Roman"/>
          <w:noProof/>
        </w:rPr>
        <w:t xml:space="preserve"> in %.</w:t>
      </w:r>
      <w:r w:rsidR="0017188A" w:rsidRPr="002B6F18">
        <w:rPr>
          <w:rFonts w:ascii="Times New Roman" w:eastAsia="STHupo" w:hAnsi="Times New Roman" w:cs="Times New Roman"/>
          <w:noProof/>
        </w:rPr>
        <w:t xml:space="preserve">  This equation was used to derive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17188A" w:rsidRPr="002B6F18">
        <w:rPr>
          <w:rFonts w:ascii="Times New Roman" w:eastAsia="STHupo" w:hAnsi="Times New Roman" w:cs="Times New Roman"/>
          <w:noProof/>
        </w:rPr>
        <w:t xml:space="preserve"> values for all of the models which ultimately produced </w:t>
      </w:r>
      <w:r w:rsidR="0017188A" w:rsidRPr="002B6F18">
        <w:rPr>
          <w:rFonts w:ascii="Times New Roman" w:eastAsia="STHupo" w:hAnsi="Times New Roman" w:cs="Times New Roman"/>
        </w:rPr>
        <w:t xml:space="preserve">26 </w:t>
      </w:r>
      <w:ins w:id="408" w:author="Clay Arango" w:date="2019-04-16T15:26:00Z">
        <w:r w:rsidR="005242EB">
          <w:rPr>
            <w:rFonts w:ascii="Times New Roman" w:eastAsia="STHupo" w:hAnsi="Times New Roman" w:cs="Times New Roman"/>
          </w:rPr>
          <w:t xml:space="preserve">retained </w:t>
        </w:r>
      </w:ins>
      <w:r w:rsidR="0017188A" w:rsidRPr="002B6F18">
        <w:rPr>
          <w:rFonts w:ascii="Times New Roman" w:eastAsia="STHupo" w:hAnsi="Times New Roman" w:cs="Times New Roman"/>
        </w:rPr>
        <w:t xml:space="preserve">models </w:t>
      </w:r>
      <w:ins w:id="409" w:author="Clay Arango" w:date="2019-04-16T15:27:00Z">
        <w:r w:rsidR="005242EB">
          <w:rPr>
            <w:rFonts w:ascii="Times New Roman" w:eastAsia="STHupo" w:hAnsi="Times New Roman" w:cs="Times New Roman"/>
          </w:rPr>
          <w:t xml:space="preserve">with </w:t>
        </w:r>
        <w:r w:rsidR="005242EB">
          <w:rPr>
            <w:rFonts w:ascii="Times New Roman" w:eastAsia="STHupo" w:hAnsi="Times New Roman" w:cs="Times New Roman"/>
          </w:rPr>
          <w:t xml:space="preserve">positive </w:t>
        </w:r>
        <w:r w:rsidR="005242EB" w:rsidRPr="002B6F18">
          <w:rPr>
            <w:rFonts w:ascii="Times New Roman" w:eastAsia="STHupo" w:hAnsi="Times New Roman" w:cs="Times New Roman"/>
          </w:rPr>
          <w:t xml:space="preserve">GPP and </w:t>
        </w:r>
        <w:r w:rsidR="005242EB">
          <w:rPr>
            <w:rFonts w:ascii="Times New Roman" w:eastAsia="STHupo" w:hAnsi="Times New Roman" w:cs="Times New Roman"/>
          </w:rPr>
          <w:t xml:space="preserve">negative </w:t>
        </w:r>
        <w:r w:rsidR="005242EB" w:rsidRPr="002B6F18">
          <w:rPr>
            <w:rFonts w:ascii="Times New Roman" w:eastAsia="STHupo" w:hAnsi="Times New Roman" w:cs="Times New Roman"/>
          </w:rPr>
          <w:t>ER</w:t>
        </w:r>
        <w:r w:rsidR="005242EB">
          <w:rPr>
            <w:rFonts w:ascii="Times New Roman" w:eastAsia="STHupo" w:hAnsi="Times New Roman" w:cs="Times New Roman"/>
          </w:rPr>
          <w:t xml:space="preserve"> </w:t>
        </w:r>
      </w:ins>
      <w:ins w:id="410" w:author="Clay Arango" w:date="2019-04-16T15:26:00Z">
        <w:r w:rsidR="005242EB">
          <w:rPr>
            <w:rFonts w:ascii="Times New Roman" w:eastAsia="STHupo" w:hAnsi="Times New Roman" w:cs="Times New Roman"/>
          </w:rPr>
          <w:t>out of XX possible models</w:t>
        </w:r>
      </w:ins>
      <w:del w:id="411" w:author="Clay Arango" w:date="2019-04-16T15:26:00Z">
        <w:r w:rsidR="0017188A" w:rsidRPr="002B6F18" w:rsidDel="005242EB">
          <w:rPr>
            <w:rFonts w:ascii="Times New Roman" w:eastAsia="STHupo" w:hAnsi="Times New Roman" w:cs="Times New Roman"/>
            <w:noProof/>
          </w:rPr>
          <w:delText xml:space="preserve">displaying </w:delText>
        </w:r>
        <w:r w:rsidR="0017188A" w:rsidRPr="002B6F18" w:rsidDel="005242EB">
          <w:rPr>
            <w:rFonts w:ascii="Times New Roman" w:eastAsia="STHupo" w:hAnsi="Times New Roman" w:cs="Times New Roman"/>
          </w:rPr>
          <w:delText>+</w:delText>
        </w:r>
      </w:del>
      <w:del w:id="412" w:author="Clay Arango" w:date="2019-04-16T15:27:00Z">
        <w:r w:rsidR="0017188A" w:rsidRPr="002B6F18" w:rsidDel="005242EB">
          <w:rPr>
            <w:rFonts w:ascii="Times New Roman" w:eastAsia="STHupo" w:hAnsi="Times New Roman" w:cs="Times New Roman"/>
          </w:rPr>
          <w:delText>GPP and –ER after the inverse modeling was run</w:delText>
        </w:r>
      </w:del>
      <w:r w:rsidR="0017188A" w:rsidRPr="002B6F18">
        <w:rPr>
          <w:rFonts w:ascii="Times New Roman" w:eastAsia="STHupo" w:hAnsi="Times New Roman" w:cs="Times New Roman"/>
        </w:rPr>
        <w:t>.</w:t>
      </w:r>
    </w:p>
    <w:p w14:paraId="6E2FBD6B" w14:textId="70E62904" w:rsidR="004455A0" w:rsidRPr="002B6F18" w:rsidRDefault="00523790" w:rsidP="00A8659A">
      <w:pPr>
        <w:spacing w:line="480" w:lineRule="auto"/>
        <w:ind w:firstLine="720"/>
        <w:rPr>
          <w:rFonts w:ascii="Times New Roman" w:eastAsia="STHupo" w:hAnsi="Times New Roman" w:cs="Times New Roman"/>
          <w:noProof/>
        </w:rPr>
      </w:pPr>
      <w:r w:rsidRPr="002B6F18">
        <w:rPr>
          <w:rFonts w:ascii="Times New Roman" w:eastAsia="STHupo" w:hAnsi="Times New Roman" w:cs="Times New Roman"/>
        </w:rPr>
        <w:t>I chose to c</w:t>
      </w:r>
      <w:r w:rsidR="00633E52" w:rsidRPr="002B6F18">
        <w:rPr>
          <w:rFonts w:ascii="Times New Roman" w:eastAsia="STHupo" w:hAnsi="Times New Roman" w:cs="Times New Roman"/>
        </w:rPr>
        <w:t>ontinue analysis with the model output</w:t>
      </w:r>
      <w:r w:rsidRPr="002B6F18">
        <w:rPr>
          <w:rFonts w:ascii="Times New Roman" w:eastAsia="STHupo" w:hAnsi="Times New Roman" w:cs="Times New Roman"/>
        </w:rPr>
        <w:t xml:space="preserve"> produced by the </w:t>
      </w:r>
      <w:del w:id="413" w:author="Clay Arango" w:date="2019-04-16T15:27:00Z">
        <w:r w:rsidRPr="002B6F18" w:rsidDel="005242EB">
          <w:rPr>
            <w:rFonts w:ascii="Times New Roman" w:eastAsia="STHupo" w:hAnsi="Times New Roman" w:cs="Times New Roman"/>
          </w:rPr>
          <w:delText xml:space="preserve">literature </w:delText>
        </w:r>
      </w:del>
      <w:ins w:id="414" w:author="Clay Arango" w:date="2019-04-16T15:27:00Z">
        <w:r w:rsidR="005242EB" w:rsidRPr="002B6F18">
          <w:rPr>
            <w:rFonts w:ascii="Times New Roman" w:eastAsia="STHupo" w:hAnsi="Times New Roman" w:cs="Times New Roman"/>
          </w:rPr>
          <w:t>literature</w:t>
        </w:r>
        <w:r w:rsidR="005242EB">
          <w:rPr>
            <w:rFonts w:ascii="Times New Roman" w:eastAsia="STHupo" w:hAnsi="Times New Roman" w:cs="Times New Roman"/>
          </w:rPr>
          <w:t>-</w:t>
        </w:r>
      </w:ins>
      <w:r w:rsidRPr="002B6F18">
        <w:rPr>
          <w:rFonts w:ascii="Times New Roman" w:eastAsia="STHupo" w:hAnsi="Times New Roman" w:cs="Times New Roman"/>
        </w:rPr>
        <w:t xml:space="preserve">derived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Pr="002B6F18">
        <w:rPr>
          <w:rFonts w:ascii="Times New Roman" w:eastAsia="STHupo" w:hAnsi="Times New Roman" w:cs="Times New Roman"/>
        </w:rPr>
        <w:t xml:space="preserve"> values</w:t>
      </w:r>
      <w:ins w:id="415" w:author="Clay Arango" w:date="2019-04-16T15:27:00Z">
        <w:r w:rsidR="005242EB">
          <w:rPr>
            <w:rFonts w:ascii="Times New Roman" w:eastAsia="STHupo" w:hAnsi="Times New Roman" w:cs="Times New Roman"/>
          </w:rPr>
          <w:t xml:space="preserve"> because </w:t>
        </w:r>
      </w:ins>
      <w:del w:id="416" w:author="Clay Arango" w:date="2019-04-16T15:27:00Z">
        <w:r w:rsidRPr="002B6F18" w:rsidDel="005242EB">
          <w:rPr>
            <w:rFonts w:ascii="Times New Roman" w:eastAsia="STHupo" w:hAnsi="Times New Roman" w:cs="Times New Roman"/>
          </w:rPr>
          <w:delText xml:space="preserve">.  </w:delText>
        </w:r>
        <w:r w:rsidR="00633E52" w:rsidRPr="002B6F18" w:rsidDel="005242EB">
          <w:rPr>
            <w:rFonts w:ascii="Times New Roman" w:eastAsia="STHupo" w:hAnsi="Times New Roman" w:cs="Times New Roman"/>
          </w:rPr>
          <w:delText xml:space="preserve">I did this because the </w:delText>
        </w:r>
      </w:del>
      <w:r w:rsidR="00633E52" w:rsidRPr="002B6F18">
        <w:rPr>
          <w:rFonts w:ascii="Times New Roman" w:eastAsia="STHupo" w:hAnsi="Times New Roman" w:cs="Times New Roman"/>
        </w:rPr>
        <w:t xml:space="preserve">inverse modeling that estimates </w:t>
      </w:r>
      <w:r w:rsidR="00F2441B" w:rsidRPr="004B6E31">
        <w:rPr>
          <w:rFonts w:ascii="Times New Roman" w:eastAsia="STHupo" w:hAnsi="Times New Roman" w:cs="Times New Roman"/>
          <w:i/>
          <w:noProof/>
        </w:rPr>
        <w:t>K</w:t>
      </w:r>
      <w:r w:rsidR="00F2441B" w:rsidRPr="004B6E31">
        <w:rPr>
          <w:rFonts w:ascii="Times New Roman" w:eastAsia="STHupo" w:hAnsi="Times New Roman" w:cs="Times New Roman"/>
          <w:noProof/>
          <w:vertAlign w:val="subscript"/>
        </w:rPr>
        <w:t>600</w:t>
      </w:r>
      <w:r w:rsidR="00633E52" w:rsidRPr="002B6F18">
        <w:rPr>
          <w:rFonts w:ascii="Times New Roman" w:eastAsia="STHupo" w:hAnsi="Times New Roman" w:cs="Times New Roman"/>
        </w:rPr>
        <w:t xml:space="preserve"> as a free parameter is intended for streams </w:t>
      </w:r>
      <w:r w:rsidR="008D210A" w:rsidRPr="002B6F18">
        <w:rPr>
          <w:rFonts w:ascii="Times New Roman" w:eastAsia="STHupo" w:hAnsi="Times New Roman" w:cs="Times New Roman"/>
        </w:rPr>
        <w:t xml:space="preserve">that generally have a lower </w:t>
      </w:r>
      <w:r w:rsidR="008D210A" w:rsidRPr="002B6F18">
        <w:rPr>
          <w:rFonts w:ascii="Times New Roman" w:eastAsia="STHupo" w:hAnsi="Times New Roman" w:cs="Times New Roman"/>
        </w:rPr>
        <w:lastRenderedPageBreak/>
        <w:t>gradient</w:t>
      </w:r>
      <w:ins w:id="417" w:author="Clay Arango" w:date="2019-04-16T15:27:00Z">
        <w:r w:rsidR="005242EB">
          <w:rPr>
            <w:rFonts w:ascii="Times New Roman" w:eastAsia="STHupo" w:hAnsi="Times New Roman" w:cs="Times New Roman"/>
          </w:rPr>
          <w:t>,</w:t>
        </w:r>
      </w:ins>
      <w:r w:rsidR="008D210A" w:rsidRPr="002B6F18">
        <w:rPr>
          <w:rFonts w:ascii="Times New Roman" w:eastAsia="STHupo" w:hAnsi="Times New Roman" w:cs="Times New Roman"/>
        </w:rPr>
        <w:t xml:space="preserve"> </w:t>
      </w:r>
      <w:r w:rsidR="00633E52" w:rsidRPr="002B6F18">
        <w:rPr>
          <w:rFonts w:ascii="Times New Roman" w:eastAsia="STHupo" w:hAnsi="Times New Roman" w:cs="Times New Roman"/>
        </w:rPr>
        <w:t xml:space="preserve">and </w:t>
      </w:r>
      <w:ins w:id="418" w:author="Clay Arango" w:date="2019-04-16T15:28:00Z">
        <w:r w:rsidR="005242EB" w:rsidRPr="002B6F18">
          <w:rPr>
            <w:rFonts w:ascii="Times New Roman" w:eastAsia="STHupo" w:hAnsi="Times New Roman" w:cs="Times New Roman"/>
            <w:noProof/>
          </w:rPr>
          <w:t>high gradient streams</w:t>
        </w:r>
        <w:r w:rsidR="005242EB">
          <w:rPr>
            <w:rFonts w:ascii="Times New Roman" w:eastAsia="STHupo" w:hAnsi="Times New Roman" w:cs="Times New Roman"/>
          </w:rPr>
          <w:t xml:space="preserve"> have </w:t>
        </w:r>
        <w:r w:rsidR="005242EB" w:rsidRPr="002B6F18">
          <w:rPr>
            <w:rFonts w:ascii="Times New Roman" w:eastAsia="STHupo" w:hAnsi="Times New Roman" w:cs="Times New Roman"/>
            <w:noProof/>
          </w:rPr>
          <w:t xml:space="preserve">unexpectedly high </w:t>
        </w:r>
        <w:r w:rsidR="005242EB" w:rsidRPr="004B6E31">
          <w:rPr>
            <w:rFonts w:ascii="Times New Roman" w:eastAsia="STHupo" w:hAnsi="Times New Roman" w:cs="Times New Roman"/>
            <w:i/>
            <w:noProof/>
          </w:rPr>
          <w:t>K</w:t>
        </w:r>
        <w:r w:rsidR="005242EB" w:rsidRPr="004B6E31">
          <w:rPr>
            <w:rFonts w:ascii="Times New Roman" w:eastAsia="STHupo" w:hAnsi="Times New Roman" w:cs="Times New Roman"/>
            <w:noProof/>
            <w:vertAlign w:val="subscript"/>
          </w:rPr>
          <w:t>600</w:t>
        </w:r>
        <w:r w:rsidR="005242EB" w:rsidRPr="002B6F18">
          <w:rPr>
            <w:rFonts w:ascii="Times New Roman" w:eastAsia="STHupo" w:hAnsi="Times New Roman" w:cs="Times New Roman"/>
            <w:noProof/>
          </w:rPr>
          <w:t xml:space="preserve"> values when measured directly </w:t>
        </w:r>
        <w:r w:rsidR="005242EB">
          <w:rPr>
            <w:rFonts w:ascii="Times New Roman" w:eastAsia="STHupo" w:hAnsi="Times New Roman" w:cs="Times New Roman"/>
            <w:noProof/>
          </w:rPr>
          <w:t>(</w:t>
        </w:r>
      </w:ins>
      <w:r w:rsidR="00143D8D">
        <w:rPr>
          <w:rFonts w:ascii="Times New Roman" w:eastAsia="STHupo" w:hAnsi="Times New Roman" w:cs="Times New Roman"/>
        </w:rPr>
        <w:fldChar w:fldCharType="begin"/>
      </w:r>
      <w:r w:rsidR="00A36035">
        <w:rPr>
          <w:rFonts w:ascii="Times New Roman" w:eastAsia="STHupo" w:hAnsi="Times New Roman" w:cs="Times New Roman"/>
        </w:rPr>
        <w:instrText xml:space="preserve"> ADDIN ZOTERO_ITEM CSL_CITATION {"citationID":"gBgvdFau","properties":{"formattedCitation":"(Hall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143D8D">
        <w:rPr>
          <w:rFonts w:ascii="Times New Roman" w:eastAsia="STHupo" w:hAnsi="Times New Roman" w:cs="Times New Roman"/>
        </w:rPr>
        <w:fldChar w:fldCharType="separate"/>
      </w:r>
      <w:r w:rsidR="00143D8D" w:rsidRPr="00C70BDB">
        <w:rPr>
          <w:rFonts w:ascii="Times New Roman" w:hAnsi="Times New Roman" w:cs="Times New Roman"/>
        </w:rPr>
        <w:t>Hall</w:t>
      </w:r>
      <w:r w:rsidR="00143D8D">
        <w:rPr>
          <w:rFonts w:ascii="Times New Roman" w:hAnsi="Times New Roman" w:cs="Times New Roman"/>
        </w:rPr>
        <w:t xml:space="preserve"> </w:t>
      </w:r>
      <w:r w:rsidR="00143D8D" w:rsidRPr="00C70BDB">
        <w:rPr>
          <w:rFonts w:ascii="Times New Roman" w:hAnsi="Times New Roman" w:cs="Times New Roman"/>
        </w:rPr>
        <w:t xml:space="preserve">and </w:t>
      </w:r>
      <w:proofErr w:type="spellStart"/>
      <w:r w:rsidR="00143D8D" w:rsidRPr="00C70BDB">
        <w:rPr>
          <w:rFonts w:ascii="Times New Roman" w:hAnsi="Times New Roman" w:cs="Times New Roman"/>
        </w:rPr>
        <w:t>Madinger</w:t>
      </w:r>
      <w:proofErr w:type="spellEnd"/>
      <w:r w:rsidR="00143D8D" w:rsidRPr="00C70BDB">
        <w:rPr>
          <w:rFonts w:ascii="Times New Roman" w:hAnsi="Times New Roman" w:cs="Times New Roman"/>
        </w:rPr>
        <w:t xml:space="preserve"> </w:t>
      </w:r>
      <w:del w:id="419" w:author="Clay Arango" w:date="2019-04-16T15:28:00Z">
        <w:r w:rsidR="00143D8D" w:rsidDel="005242EB">
          <w:rPr>
            <w:rFonts w:ascii="Times New Roman" w:hAnsi="Times New Roman" w:cs="Times New Roman"/>
          </w:rPr>
          <w:delText>(</w:delText>
        </w:r>
      </w:del>
      <w:r w:rsidR="00143D8D" w:rsidRPr="00C70BDB">
        <w:rPr>
          <w:rFonts w:ascii="Times New Roman" w:hAnsi="Times New Roman" w:cs="Times New Roman"/>
        </w:rPr>
        <w:t>2018)</w:t>
      </w:r>
      <w:r w:rsidR="00143D8D">
        <w:rPr>
          <w:rFonts w:ascii="Times New Roman" w:eastAsia="STHupo" w:hAnsi="Times New Roman" w:cs="Times New Roman"/>
        </w:rPr>
        <w:fldChar w:fldCharType="end"/>
      </w:r>
      <w:r w:rsidR="00143D8D">
        <w:rPr>
          <w:rFonts w:ascii="Times New Roman" w:eastAsia="STHupo" w:hAnsi="Times New Roman" w:cs="Times New Roman"/>
          <w:noProof/>
        </w:rPr>
        <w:t xml:space="preserve"> </w:t>
      </w:r>
      <w:del w:id="420" w:author="Clay Arango" w:date="2019-04-16T15:28:00Z">
        <w:r w:rsidR="00633E52" w:rsidRPr="002B6F18" w:rsidDel="005242EB">
          <w:rPr>
            <w:rFonts w:ascii="Times New Roman" w:eastAsia="STHupo" w:hAnsi="Times New Roman" w:cs="Times New Roman"/>
            <w:noProof/>
          </w:rPr>
          <w:delText xml:space="preserve">suggest that </w:delText>
        </w:r>
        <w:r w:rsidR="00F2441B" w:rsidRPr="004B6E31" w:rsidDel="005242EB">
          <w:rPr>
            <w:rFonts w:ascii="Times New Roman" w:eastAsia="STHupo" w:hAnsi="Times New Roman" w:cs="Times New Roman"/>
            <w:i/>
            <w:noProof/>
          </w:rPr>
          <w:delText>K</w:delText>
        </w:r>
        <w:r w:rsidR="00F2441B" w:rsidRPr="004B6E31" w:rsidDel="005242EB">
          <w:rPr>
            <w:rFonts w:ascii="Times New Roman" w:eastAsia="STHupo" w:hAnsi="Times New Roman" w:cs="Times New Roman"/>
            <w:noProof/>
            <w:vertAlign w:val="subscript"/>
          </w:rPr>
          <w:delText>600</w:delText>
        </w:r>
        <w:r w:rsidR="00633E52" w:rsidRPr="002B6F18" w:rsidDel="005242EB">
          <w:rPr>
            <w:rFonts w:ascii="Times New Roman" w:eastAsia="STHupo" w:hAnsi="Times New Roman" w:cs="Times New Roman"/>
            <w:noProof/>
          </w:rPr>
          <w:delText xml:space="preserve"> values are unexpectedly high when measured directly</w:delText>
        </w:r>
        <w:r w:rsidR="008D210A" w:rsidRPr="002B6F18" w:rsidDel="005242EB">
          <w:rPr>
            <w:rFonts w:ascii="Times New Roman" w:eastAsia="STHupo" w:hAnsi="Times New Roman" w:cs="Times New Roman"/>
            <w:noProof/>
          </w:rPr>
          <w:delText xml:space="preserve"> </w:delText>
        </w:r>
      </w:del>
      <w:r w:rsidR="008D210A" w:rsidRPr="002B6F18">
        <w:rPr>
          <w:rFonts w:ascii="Times New Roman" w:eastAsia="STHupo" w:hAnsi="Times New Roman" w:cs="Times New Roman"/>
          <w:noProof/>
        </w:rPr>
        <w:t>in</w:t>
      </w:r>
      <w:del w:id="421" w:author="Clay Arango" w:date="2019-04-16T15:28:00Z">
        <w:r w:rsidR="008D210A" w:rsidRPr="002B6F18" w:rsidDel="005242EB">
          <w:rPr>
            <w:rFonts w:ascii="Times New Roman" w:eastAsia="STHupo" w:hAnsi="Times New Roman" w:cs="Times New Roman"/>
            <w:noProof/>
          </w:rPr>
          <w:delText xml:space="preserve"> high </w:delText>
        </w:r>
        <w:r w:rsidR="00C20232" w:rsidRPr="002B6F18" w:rsidDel="005242EB">
          <w:rPr>
            <w:rFonts w:ascii="Times New Roman" w:eastAsia="STHupo" w:hAnsi="Times New Roman" w:cs="Times New Roman"/>
            <w:noProof/>
          </w:rPr>
          <w:delText>gradient streams</w:delText>
        </w:r>
      </w:del>
      <w:r w:rsidR="00C20232" w:rsidRPr="002B6F18">
        <w:rPr>
          <w:rFonts w:ascii="Times New Roman" w:eastAsia="STHupo" w:hAnsi="Times New Roman" w:cs="Times New Roman"/>
          <w:noProof/>
        </w:rPr>
        <w:t xml:space="preserve">.  Although this technique </w:t>
      </w:r>
      <w:r w:rsidR="008D210A" w:rsidRPr="002B6F18">
        <w:rPr>
          <w:rFonts w:ascii="Times New Roman" w:eastAsia="STHupo" w:hAnsi="Times New Roman" w:cs="Times New Roman"/>
          <w:noProof/>
        </w:rPr>
        <w:t xml:space="preserve">used an equation based on a relationship with </w:t>
      </w:r>
      <w:r w:rsidR="00C20232" w:rsidRPr="002B6F18">
        <w:rPr>
          <w:rFonts w:ascii="Times New Roman" w:eastAsia="STHupo" w:hAnsi="Times New Roman" w:cs="Times New Roman"/>
          <w:noProof/>
        </w:rPr>
        <w:t>a lower sample size (n=8 vs n=14)</w:t>
      </w:r>
      <w:ins w:id="422" w:author="Clay Arango" w:date="2019-04-16T15:29:00Z">
        <w:r w:rsidR="00DC23FA">
          <w:rPr>
            <w:rFonts w:ascii="Times New Roman" w:eastAsia="STHupo" w:hAnsi="Times New Roman" w:cs="Times New Roman"/>
            <w:noProof/>
          </w:rPr>
          <w:t>,</w:t>
        </w:r>
      </w:ins>
      <w:r w:rsidR="00C20232" w:rsidRPr="002B6F18">
        <w:rPr>
          <w:rFonts w:ascii="Times New Roman" w:eastAsia="STHupo" w:hAnsi="Times New Roman" w:cs="Times New Roman"/>
          <w:noProof/>
        </w:rPr>
        <w:t xml:space="preserve"> it had </w:t>
      </w:r>
      <w:r w:rsidR="008D210A" w:rsidRPr="002B6F18">
        <w:rPr>
          <w:rFonts w:ascii="Times New Roman" w:eastAsia="STHupo" w:hAnsi="Times New Roman" w:cs="Times New Roman"/>
          <w:noProof/>
        </w:rPr>
        <w:t xml:space="preserve">a larger </w:t>
      </w:r>
      <w:r w:rsidR="008D210A" w:rsidRPr="00D42D68">
        <w:rPr>
          <w:rFonts w:ascii="Times New Roman" w:eastAsia="STHupo" w:hAnsi="Times New Roman" w:cs="Times New Roman"/>
          <w:i/>
          <w:noProof/>
        </w:rPr>
        <w:t>R</w:t>
      </w:r>
      <w:r w:rsidR="008D210A" w:rsidRPr="002B6F18">
        <w:rPr>
          <w:rFonts w:ascii="Times New Roman" w:eastAsia="STHupo" w:hAnsi="Times New Roman" w:cs="Times New Roman"/>
          <w:noProof/>
          <w:vertAlign w:val="superscript"/>
        </w:rPr>
        <w:t>2</w:t>
      </w:r>
      <w:ins w:id="423" w:author="Clay Arango" w:date="2019-04-16T15:29:00Z">
        <w:r w:rsidR="00DC23FA">
          <w:rPr>
            <w:rFonts w:ascii="Times New Roman" w:eastAsia="STHupo" w:hAnsi="Times New Roman" w:cs="Times New Roman"/>
            <w:noProof/>
          </w:rPr>
          <w:t xml:space="preserve"> and </w:t>
        </w:r>
      </w:ins>
      <w:del w:id="424" w:author="Clay Arango" w:date="2019-04-16T15:29:00Z">
        <w:r w:rsidR="008D210A" w:rsidRPr="002B6F18" w:rsidDel="00DC23FA">
          <w:rPr>
            <w:rFonts w:ascii="Times New Roman" w:eastAsia="STHupo" w:hAnsi="Times New Roman" w:cs="Times New Roman"/>
            <w:noProof/>
          </w:rPr>
          <w:delText>,</w:delText>
        </w:r>
      </w:del>
      <w:r w:rsidR="008D210A" w:rsidRPr="002B6F18">
        <w:rPr>
          <w:rFonts w:ascii="Times New Roman" w:eastAsia="STHupo" w:hAnsi="Times New Roman" w:cs="Times New Roman"/>
          <w:noProof/>
        </w:rPr>
        <w:t xml:space="preserve"> smaller </w:t>
      </w:r>
      <w:r w:rsidR="00F2441B">
        <w:rPr>
          <w:rFonts w:ascii="Times New Roman" w:eastAsia="STHupo" w:hAnsi="Times New Roman" w:cs="Times New Roman"/>
          <w:noProof/>
        </w:rPr>
        <w:t>p</w:t>
      </w:r>
      <w:r w:rsidR="008D210A" w:rsidRPr="002B6F18">
        <w:rPr>
          <w:rFonts w:ascii="Times New Roman" w:eastAsia="STHupo" w:hAnsi="Times New Roman" w:cs="Times New Roman"/>
          <w:noProof/>
        </w:rPr>
        <w:t xml:space="preserve">-value </w:t>
      </w:r>
      <w:del w:id="425" w:author="Clay Arango" w:date="2019-04-16T15:29:00Z">
        <w:r w:rsidR="008D210A" w:rsidRPr="002B6F18" w:rsidDel="00DC23FA">
          <w:rPr>
            <w:rFonts w:ascii="Times New Roman" w:eastAsia="STHupo" w:hAnsi="Times New Roman" w:cs="Times New Roman"/>
            <w:noProof/>
          </w:rPr>
          <w:delText xml:space="preserve">and </w:delText>
        </w:r>
      </w:del>
      <w:ins w:id="426" w:author="Clay Arango" w:date="2019-04-16T15:29:00Z">
        <w:r w:rsidR="00DC23FA">
          <w:rPr>
            <w:rFonts w:ascii="Times New Roman" w:eastAsia="STHupo" w:hAnsi="Times New Roman" w:cs="Times New Roman"/>
            <w:noProof/>
          </w:rPr>
          <w:t xml:space="preserve">compared to the equation I derived from my own data, and it produced </w:t>
        </w:r>
      </w:ins>
      <w:r w:rsidR="008D210A" w:rsidRPr="002B6F18">
        <w:rPr>
          <w:rFonts w:ascii="Times New Roman" w:eastAsia="STHupo" w:hAnsi="Times New Roman" w:cs="Times New Roman"/>
          <w:noProof/>
        </w:rPr>
        <w:t>5 more usable model output values (26 vs 2</w:t>
      </w:r>
      <w:r w:rsidR="004455A0" w:rsidRPr="002B6F18">
        <w:rPr>
          <w:rFonts w:ascii="Times New Roman" w:eastAsia="STHupo" w:hAnsi="Times New Roman" w:cs="Times New Roman"/>
          <w:noProof/>
        </w:rPr>
        <w:t>1).</w:t>
      </w:r>
    </w:p>
    <w:p w14:paraId="0692D664" w14:textId="34C7D1B1" w:rsidR="00F65391" w:rsidRPr="002B6F18" w:rsidRDefault="00E73D30" w:rsidP="00A8659A">
      <w:pPr>
        <w:spacing w:line="480" w:lineRule="auto"/>
        <w:jc w:val="center"/>
        <w:rPr>
          <w:rFonts w:ascii="Times New Roman" w:eastAsia="STHupo" w:hAnsi="Times New Roman" w:cs="Times New Roman"/>
        </w:rPr>
      </w:pPr>
      <w:r w:rsidRPr="002B6F18">
        <w:rPr>
          <w:rFonts w:ascii="Times New Roman" w:eastAsia="STHupo" w:hAnsi="Times New Roman" w:cs="Times New Roman"/>
          <w:u w:val="single"/>
        </w:rPr>
        <w:t>Statistical Analysis</w:t>
      </w:r>
    </w:p>
    <w:p w14:paraId="1C4E6C28" w14:textId="3906AC2B" w:rsidR="00F423CB" w:rsidRPr="002B6F18" w:rsidRDefault="00F423CB" w:rsidP="00A8659A">
      <w:pPr>
        <w:spacing w:line="480" w:lineRule="auto"/>
        <w:ind w:firstLine="720"/>
        <w:rPr>
          <w:rFonts w:ascii="Times New Roman" w:eastAsia="STHupo" w:hAnsi="Times New Roman" w:cs="Times New Roman"/>
        </w:rPr>
      </w:pPr>
      <w:r w:rsidRPr="002B6F18">
        <w:rPr>
          <w:rFonts w:ascii="Times New Roman" w:eastAsia="STHupo" w:hAnsi="Times New Roman" w:cs="Times New Roman"/>
        </w:rPr>
        <w:t xml:space="preserve">I </w:t>
      </w:r>
      <w:ins w:id="427" w:author="Clay Arango" w:date="2019-04-16T15:30:00Z">
        <w:r w:rsidR="00DC23FA">
          <w:rPr>
            <w:rFonts w:ascii="Times New Roman" w:eastAsia="STHupo" w:hAnsi="Times New Roman" w:cs="Times New Roman"/>
          </w:rPr>
          <w:t xml:space="preserve">used R 3.blah (citation) and the </w:t>
        </w:r>
      </w:ins>
      <w:ins w:id="428" w:author="Clay Arango" w:date="2019-04-16T15:31:00Z">
        <w:r w:rsidR="00DC23FA" w:rsidRPr="002B6F18">
          <w:rPr>
            <w:rFonts w:ascii="Times New Roman" w:eastAsia="STHupo" w:hAnsi="Times New Roman" w:cs="Times New Roman"/>
          </w:rPr>
          <w:t>‘lme4’ package</w:t>
        </w:r>
        <w:r w:rsidR="00DC23FA">
          <w:rPr>
            <w:rFonts w:ascii="Times New Roman" w:eastAsia="STHupo" w:hAnsi="Times New Roman" w:cs="Times New Roman"/>
          </w:rPr>
          <w:t xml:space="preserve"> </w:t>
        </w:r>
        <w:r w:rsidR="00DC23FA">
          <w:rPr>
            <w:rFonts w:ascii="Times New Roman" w:eastAsia="STHupo" w:hAnsi="Times New Roman" w:cs="Times New Roman"/>
          </w:rPr>
          <w:fldChar w:fldCharType="begin"/>
        </w:r>
        <w:r w:rsidR="00DC23FA">
          <w:rPr>
            <w:rFonts w:ascii="Times New Roman" w:eastAsia="STHupo" w:hAnsi="Times New Roman" w:cs="Times New Roman"/>
          </w:rPr>
          <w:instrText xml:space="preserve"> ADDIN ZOTERO_ITEM CSL_CITATION {"citationID":"NNVcVtcG","properties":{"formattedCitation":"(Bates et al. 2015)","plainCitation":"(Bates et al. 2015)","noteIndex":0},"citationItems":[{"id":171,"uris":["http://zotero.org/users/local/WH62bQVK/items/W43XVDII"],"uri":["http://zotero.org/users/local/WH62bQVK/items/W43XVDII"],"itemData":{"id":171,"type":"article-journal","title":"Fitting Linear Mixed-Effects Models Using lme4","container-title":"Journal of Statistical Software","volume":"67","issue":"1","source":"Crossref","URL":"http://www.jstatsoft.org/v67/i01/","DOI":"10.18637/jss.v067.i01","ISSN":"1548-7660","language":"en","author":[{"family":"Bates","given":"Douglas"},{"family":"Mächler","given":"Martin"},{"family":"Bolker","given":"Ben"},{"family":"Walker","given":"Steve"}],"issued":{"date-parts":[["2015"]]},"accessed":{"date-parts":[["2019",3,1]]}}}],"schema":"https://github.com/citation-style-language/schema/raw/master/csl-citation.json"} </w:instrText>
        </w:r>
        <w:r w:rsidR="00DC23FA">
          <w:rPr>
            <w:rFonts w:ascii="Times New Roman" w:eastAsia="STHupo" w:hAnsi="Times New Roman" w:cs="Times New Roman"/>
          </w:rPr>
          <w:fldChar w:fldCharType="separate"/>
        </w:r>
        <w:r w:rsidR="00DC23FA" w:rsidRPr="00C70BDB">
          <w:rPr>
            <w:rFonts w:ascii="Times New Roman" w:hAnsi="Times New Roman" w:cs="Times New Roman"/>
          </w:rPr>
          <w:t>(Bates et al. 2015)</w:t>
        </w:r>
        <w:r w:rsidR="00DC23FA">
          <w:rPr>
            <w:rFonts w:ascii="Times New Roman" w:eastAsia="STHupo" w:hAnsi="Times New Roman" w:cs="Times New Roman"/>
          </w:rPr>
          <w:fldChar w:fldCharType="end"/>
        </w:r>
        <w:r w:rsidR="00DC23FA">
          <w:rPr>
            <w:rFonts w:ascii="Times New Roman" w:eastAsia="STHupo" w:hAnsi="Times New Roman" w:cs="Times New Roman"/>
          </w:rPr>
          <w:t xml:space="preserve"> to </w:t>
        </w:r>
      </w:ins>
      <w:r w:rsidRPr="002B6F18">
        <w:rPr>
          <w:rFonts w:ascii="Times New Roman" w:eastAsia="STHupo" w:hAnsi="Times New Roman" w:cs="Times New Roman"/>
        </w:rPr>
        <w:t>develop</w:t>
      </w:r>
      <w:del w:id="429" w:author="Clay Arango" w:date="2019-04-16T15:31:00Z">
        <w:r w:rsidRPr="002B6F18" w:rsidDel="00DC23FA">
          <w:rPr>
            <w:rFonts w:ascii="Times New Roman" w:eastAsia="STHupo" w:hAnsi="Times New Roman" w:cs="Times New Roman"/>
          </w:rPr>
          <w:delText>ed</w:delText>
        </w:r>
      </w:del>
      <w:r w:rsidRPr="002B6F18">
        <w:rPr>
          <w:rFonts w:ascii="Times New Roman" w:eastAsia="STHupo" w:hAnsi="Times New Roman" w:cs="Times New Roman"/>
        </w:rPr>
        <w:t xml:space="preserve"> a</w:t>
      </w:r>
      <w:r w:rsidR="009E49D5" w:rsidRPr="002B6F18">
        <w:rPr>
          <w:rFonts w:ascii="Times New Roman" w:eastAsia="STHupo" w:hAnsi="Times New Roman" w:cs="Times New Roman"/>
        </w:rPr>
        <w:t xml:space="preserve"> </w:t>
      </w:r>
      <w:r w:rsidR="008F4CA9" w:rsidRPr="002B6F18">
        <w:rPr>
          <w:rFonts w:ascii="Times New Roman" w:eastAsia="STHupo" w:hAnsi="Times New Roman" w:cs="Times New Roman"/>
        </w:rPr>
        <w:t xml:space="preserve">generalized linear model </w:t>
      </w:r>
      <w:r w:rsidR="009E49D5" w:rsidRPr="002B6F18">
        <w:rPr>
          <w:rFonts w:ascii="Times New Roman" w:eastAsia="STHupo" w:hAnsi="Times New Roman" w:cs="Times New Roman"/>
        </w:rPr>
        <w:t>for</w:t>
      </w:r>
      <w:r w:rsidR="00D84D26" w:rsidRPr="002B6F18">
        <w:rPr>
          <w:rFonts w:ascii="Times New Roman" w:eastAsia="STHupo" w:hAnsi="Times New Roman" w:cs="Times New Roman"/>
        </w:rPr>
        <w:t xml:space="preserve"> each of</w:t>
      </w:r>
      <w:r w:rsidR="009E49D5" w:rsidRPr="002B6F18">
        <w:rPr>
          <w:rFonts w:ascii="Times New Roman" w:eastAsia="STHupo" w:hAnsi="Times New Roman" w:cs="Times New Roman"/>
        </w:rPr>
        <w:t xml:space="preserve"> the resp</w:t>
      </w:r>
      <w:r w:rsidR="00D84D26" w:rsidRPr="002B6F18">
        <w:rPr>
          <w:rFonts w:ascii="Times New Roman" w:eastAsia="STHupo" w:hAnsi="Times New Roman" w:cs="Times New Roman"/>
        </w:rPr>
        <w:t xml:space="preserve">onse variables </w:t>
      </w:r>
      <w:ins w:id="430" w:author="Clay Arango" w:date="2019-04-16T15:31:00Z">
        <w:r w:rsidR="00DC23FA">
          <w:rPr>
            <w:rFonts w:ascii="Times New Roman" w:eastAsia="STHupo" w:hAnsi="Times New Roman" w:cs="Times New Roman"/>
          </w:rPr>
          <w:t>(</w:t>
        </w:r>
      </w:ins>
      <w:r w:rsidR="009E49D5" w:rsidRPr="002B6F18">
        <w:rPr>
          <w:rFonts w:ascii="Times New Roman" w:eastAsia="STHupo" w:hAnsi="Times New Roman" w:cs="Times New Roman"/>
        </w:rPr>
        <w:t>GPP, ER, and trout biomass</w:t>
      </w:r>
      <w:ins w:id="431" w:author="Clay Arango" w:date="2019-04-16T15:31:00Z">
        <w:r w:rsidR="00DC23FA">
          <w:rPr>
            <w:rFonts w:ascii="Times New Roman" w:eastAsia="STHupo" w:hAnsi="Times New Roman" w:cs="Times New Roman"/>
          </w:rPr>
          <w:t xml:space="preserve">) using </w:t>
        </w:r>
      </w:ins>
      <w:del w:id="432" w:author="Clay Arango" w:date="2019-04-16T15:31:00Z">
        <w:r w:rsidRPr="002B6F18" w:rsidDel="00DC23FA">
          <w:rPr>
            <w:rFonts w:ascii="Times New Roman" w:eastAsia="STHupo" w:hAnsi="Times New Roman" w:cs="Times New Roman"/>
          </w:rPr>
          <w:delText>.  T</w:delText>
        </w:r>
      </w:del>
      <w:ins w:id="433" w:author="Clay Arango" w:date="2019-04-16T15:31:00Z">
        <w:r w:rsidR="00DC23FA">
          <w:rPr>
            <w:rFonts w:ascii="Times New Roman" w:eastAsia="STHupo" w:hAnsi="Times New Roman" w:cs="Times New Roman"/>
          </w:rPr>
          <w:t>t</w:t>
        </w:r>
      </w:ins>
      <w:r w:rsidRPr="002B6F18">
        <w:rPr>
          <w:rFonts w:ascii="Times New Roman" w:eastAsia="STHupo" w:hAnsi="Times New Roman" w:cs="Times New Roman"/>
        </w:rPr>
        <w:t xml:space="preserve">he </w:t>
      </w:r>
      <w:r w:rsidR="00BA588A" w:rsidRPr="002B6F18">
        <w:rPr>
          <w:rFonts w:ascii="Times New Roman" w:eastAsia="STHupo" w:hAnsi="Times New Roman" w:cs="Times New Roman"/>
        </w:rPr>
        <w:t>predictor va</w:t>
      </w:r>
      <w:r w:rsidRPr="002B6F18">
        <w:rPr>
          <w:rFonts w:ascii="Times New Roman" w:eastAsia="STHupo" w:hAnsi="Times New Roman" w:cs="Times New Roman"/>
        </w:rPr>
        <w:t xml:space="preserve">riables </w:t>
      </w:r>
      <w:del w:id="434" w:author="Clay Arango" w:date="2019-04-16T15:31:00Z">
        <w:r w:rsidRPr="002B6F18" w:rsidDel="00DC23FA">
          <w:rPr>
            <w:rFonts w:ascii="Times New Roman" w:eastAsia="STHupo" w:hAnsi="Times New Roman" w:cs="Times New Roman"/>
          </w:rPr>
          <w:delText>were</w:delText>
        </w:r>
        <w:r w:rsidR="00BA588A" w:rsidRPr="002B6F18" w:rsidDel="00DC23FA">
          <w:rPr>
            <w:rFonts w:ascii="Times New Roman" w:eastAsia="STHupo" w:hAnsi="Times New Roman" w:cs="Times New Roman"/>
          </w:rPr>
          <w:delText xml:space="preserve"> the above mentioned </w:delText>
        </w:r>
      </w:del>
      <w:ins w:id="435" w:author="Clay Arango" w:date="2019-04-16T15:31:00Z">
        <w:r w:rsidR="00DC23FA">
          <w:rPr>
            <w:rFonts w:ascii="Times New Roman" w:eastAsia="STHupo" w:hAnsi="Times New Roman" w:cs="Times New Roman"/>
          </w:rPr>
          <w:t>(</w:t>
        </w:r>
      </w:ins>
      <w:r w:rsidR="00BA588A" w:rsidRPr="002B6F18">
        <w:rPr>
          <w:rFonts w:ascii="Times New Roman" w:eastAsia="STHupo" w:hAnsi="Times New Roman" w:cs="Times New Roman"/>
        </w:rPr>
        <w:t>site, hydrologic</w:t>
      </w:r>
      <w:r w:rsidRPr="002B6F18">
        <w:rPr>
          <w:rFonts w:ascii="Times New Roman" w:eastAsia="STHupo" w:hAnsi="Times New Roman" w:cs="Times New Roman"/>
        </w:rPr>
        <w:t>,</w:t>
      </w:r>
      <w:r w:rsidR="00BA588A" w:rsidRPr="002B6F18">
        <w:rPr>
          <w:rFonts w:ascii="Times New Roman" w:eastAsia="STHupo" w:hAnsi="Times New Roman" w:cs="Times New Roman"/>
        </w:rPr>
        <w:t xml:space="preserve"> and nutrient</w:t>
      </w:r>
      <w:r w:rsidR="005F5FCC" w:rsidRPr="002B6F18">
        <w:rPr>
          <w:rFonts w:ascii="Times New Roman" w:eastAsia="STHupo" w:hAnsi="Times New Roman" w:cs="Times New Roman"/>
        </w:rPr>
        <w:t xml:space="preserve"> data</w:t>
      </w:r>
      <w:ins w:id="436" w:author="Clay Arango" w:date="2019-04-16T15:31:00Z">
        <w:r w:rsidR="00DC23FA">
          <w:rPr>
            <w:rFonts w:ascii="Times New Roman" w:eastAsia="STHupo" w:hAnsi="Times New Roman" w:cs="Times New Roman"/>
          </w:rPr>
          <w:t>;</w:t>
        </w:r>
      </w:ins>
      <w:r w:rsidR="005F5FCC" w:rsidRPr="002B6F18">
        <w:rPr>
          <w:rFonts w:ascii="Times New Roman" w:eastAsia="STHupo" w:hAnsi="Times New Roman" w:cs="Times New Roman"/>
        </w:rPr>
        <w:t xml:space="preserve"> </w:t>
      </w:r>
      <w:del w:id="437" w:author="Clay Arango" w:date="2019-04-16T15:31:00Z">
        <w:r w:rsidR="005F5FCC" w:rsidRPr="002B6F18" w:rsidDel="00DC23FA">
          <w:rPr>
            <w:rFonts w:ascii="Times New Roman" w:eastAsia="STHupo" w:hAnsi="Times New Roman" w:cs="Times New Roman"/>
          </w:rPr>
          <w:delText>(</w:delText>
        </w:r>
      </w:del>
      <w:del w:id="438" w:author="Clay Arango" w:date="2019-04-16T15:32:00Z">
        <w:r w:rsidR="005F5FCC" w:rsidRPr="00D03DCF" w:rsidDel="00DC23FA">
          <w:rPr>
            <w:rFonts w:ascii="Times New Roman" w:eastAsia="STHupo" w:hAnsi="Times New Roman" w:cs="Times New Roman"/>
          </w:rPr>
          <w:fldChar w:fldCharType="begin"/>
        </w:r>
        <w:r w:rsidR="005F5FCC" w:rsidRPr="002B6F18" w:rsidDel="00DC23FA">
          <w:rPr>
            <w:rFonts w:ascii="Times New Roman" w:eastAsia="STHupo" w:hAnsi="Times New Roman" w:cs="Times New Roman"/>
          </w:rPr>
          <w:delInstrText xml:space="preserve"> REF _Ref536624930 \h </w:delInstrText>
        </w:r>
        <w:r w:rsidR="00DB53DA" w:rsidRPr="002B6F18" w:rsidDel="00DC23FA">
          <w:rPr>
            <w:rFonts w:ascii="Times New Roman" w:eastAsia="STHupo" w:hAnsi="Times New Roman" w:cs="Times New Roman"/>
          </w:rPr>
          <w:delInstrText xml:space="preserve"> \* MERGEFORMAT </w:delInstrText>
        </w:r>
        <w:r w:rsidR="005F5FCC" w:rsidRPr="00D03DCF" w:rsidDel="00DC23FA">
          <w:rPr>
            <w:rFonts w:ascii="Times New Roman" w:eastAsia="STHupo" w:hAnsi="Times New Roman" w:cs="Times New Roman"/>
          </w:rPr>
        </w:r>
        <w:r w:rsidR="005F5FCC" w:rsidRPr="00D03DCF" w:rsidDel="00DC23FA">
          <w:rPr>
            <w:rFonts w:ascii="Times New Roman" w:eastAsia="STHupo" w:hAnsi="Times New Roman" w:cs="Times New Roman"/>
          </w:rPr>
          <w:fldChar w:fldCharType="separate"/>
        </w:r>
        <w:r w:rsidR="005F5FCC" w:rsidRPr="002B6F18" w:rsidDel="00DC23FA">
          <w:rPr>
            <w:rFonts w:ascii="Times New Roman" w:hAnsi="Times New Roman" w:cs="Times New Roman"/>
          </w:rPr>
          <w:delText xml:space="preserve">Table </w:delText>
        </w:r>
        <w:r w:rsidR="005F5FCC" w:rsidRPr="002B6F18" w:rsidDel="00DC23FA">
          <w:rPr>
            <w:rFonts w:ascii="Times New Roman" w:hAnsi="Times New Roman" w:cs="Times New Roman"/>
            <w:noProof/>
          </w:rPr>
          <w:delText>1</w:delText>
        </w:r>
        <w:r w:rsidR="005F5FCC" w:rsidRPr="00D03DCF" w:rsidDel="00DC23FA">
          <w:rPr>
            <w:rFonts w:ascii="Times New Roman" w:eastAsia="STHupo" w:hAnsi="Times New Roman" w:cs="Times New Roman"/>
          </w:rPr>
          <w:fldChar w:fldCharType="end"/>
        </w:r>
      </w:del>
      <w:ins w:id="439" w:author="Clay Arango" w:date="2019-04-16T15:32:00Z">
        <w:r w:rsidR="00DC23FA" w:rsidRPr="00D03DCF">
          <w:rPr>
            <w:rFonts w:ascii="Times New Roman" w:eastAsia="STHupo" w:hAnsi="Times New Roman" w:cs="Times New Roman"/>
          </w:rPr>
          <w:fldChar w:fldCharType="begin"/>
        </w:r>
        <w:r w:rsidR="00DC23FA" w:rsidRPr="002B6F18">
          <w:rPr>
            <w:rFonts w:ascii="Times New Roman" w:eastAsia="STHupo" w:hAnsi="Times New Roman" w:cs="Times New Roman"/>
          </w:rPr>
          <w:instrText xml:space="preserve"> REF _Ref536624930 \h  \* MERGEFORMAT </w:instrText>
        </w:r>
        <w:r w:rsidR="00DC23FA" w:rsidRPr="00D03DCF">
          <w:rPr>
            <w:rFonts w:ascii="Times New Roman" w:eastAsia="STHupo" w:hAnsi="Times New Roman" w:cs="Times New Roman"/>
          </w:rPr>
        </w:r>
        <w:r w:rsidR="00DC23FA" w:rsidRPr="00D03DCF">
          <w:rPr>
            <w:rFonts w:ascii="Times New Roman" w:eastAsia="STHupo" w:hAnsi="Times New Roman" w:cs="Times New Roman"/>
          </w:rPr>
          <w:fldChar w:fldCharType="separate"/>
        </w:r>
        <w:r w:rsidR="00DC23FA" w:rsidRPr="002B6F18">
          <w:rPr>
            <w:rFonts w:ascii="Times New Roman" w:hAnsi="Times New Roman" w:cs="Times New Roman"/>
          </w:rPr>
          <w:t xml:space="preserve">Table </w:t>
        </w:r>
        <w:r w:rsidR="00DC23FA">
          <w:rPr>
            <w:rFonts w:ascii="Times New Roman" w:hAnsi="Times New Roman" w:cs="Times New Roman"/>
            <w:noProof/>
          </w:rPr>
          <w:t>2</w:t>
        </w:r>
        <w:r w:rsidR="00DC23FA" w:rsidRPr="00D03DCF">
          <w:rPr>
            <w:rFonts w:ascii="Times New Roman" w:eastAsia="STHupo" w:hAnsi="Times New Roman" w:cs="Times New Roman"/>
          </w:rPr>
          <w:fldChar w:fldCharType="end"/>
        </w:r>
      </w:ins>
      <w:r w:rsidR="005F5FCC" w:rsidRPr="002B6F18">
        <w:rPr>
          <w:rFonts w:ascii="Times New Roman" w:eastAsia="STHupo" w:hAnsi="Times New Roman" w:cs="Times New Roman"/>
        </w:rPr>
        <w:t>)</w:t>
      </w:r>
      <w:ins w:id="440" w:author="Clay Arango" w:date="2019-04-16T15:31:00Z">
        <w:r w:rsidR="00DC23FA">
          <w:rPr>
            <w:rFonts w:ascii="Times New Roman" w:eastAsia="STHupo" w:hAnsi="Times New Roman" w:cs="Times New Roman"/>
          </w:rPr>
          <w:t xml:space="preserve"> I measured</w:t>
        </w:r>
      </w:ins>
      <w:r w:rsidR="00D84D26" w:rsidRPr="002B6F18">
        <w:rPr>
          <w:rFonts w:ascii="Times New Roman" w:eastAsia="STHupo" w:hAnsi="Times New Roman" w:cs="Times New Roman"/>
        </w:rPr>
        <w:t>.</w:t>
      </w:r>
      <w:r w:rsidR="008F4CA9" w:rsidRPr="002B6F18">
        <w:rPr>
          <w:rFonts w:ascii="Times New Roman" w:eastAsia="STHupo" w:hAnsi="Times New Roman" w:cs="Times New Roman"/>
        </w:rPr>
        <w:t xml:space="preserve">  </w:t>
      </w:r>
      <w:del w:id="441" w:author="Clay Arango" w:date="2019-04-16T15:31:00Z">
        <w:r w:rsidR="008F4CA9" w:rsidRPr="002B6F18" w:rsidDel="00DC23FA">
          <w:rPr>
            <w:rFonts w:ascii="Times New Roman" w:eastAsia="STHupo" w:hAnsi="Times New Roman" w:cs="Times New Roman"/>
          </w:rPr>
          <w:delText xml:space="preserve">I conducted this analysis </w:delText>
        </w:r>
        <w:r w:rsidR="00492BD9" w:rsidRPr="002B6F18" w:rsidDel="00DC23FA">
          <w:rPr>
            <w:rFonts w:ascii="Times New Roman" w:eastAsia="STHupo" w:hAnsi="Times New Roman" w:cs="Times New Roman"/>
          </w:rPr>
          <w:delText xml:space="preserve">with R and the </w:delText>
        </w:r>
        <w:r w:rsidRPr="002B6F18" w:rsidDel="00DC23FA">
          <w:rPr>
            <w:rFonts w:ascii="Times New Roman" w:eastAsia="STHupo" w:hAnsi="Times New Roman" w:cs="Times New Roman"/>
          </w:rPr>
          <w:delText>‘</w:delText>
        </w:r>
        <w:r w:rsidR="00492BD9" w:rsidRPr="002B6F18" w:rsidDel="00DC23FA">
          <w:rPr>
            <w:rFonts w:ascii="Times New Roman" w:eastAsia="STHupo" w:hAnsi="Times New Roman" w:cs="Times New Roman"/>
          </w:rPr>
          <w:delText>lme4</w:delText>
        </w:r>
        <w:r w:rsidRPr="002B6F18" w:rsidDel="00DC23FA">
          <w:rPr>
            <w:rFonts w:ascii="Times New Roman" w:eastAsia="STHupo" w:hAnsi="Times New Roman" w:cs="Times New Roman"/>
          </w:rPr>
          <w:delText>’</w:delText>
        </w:r>
        <w:r w:rsidR="00492BD9" w:rsidRPr="002B6F18" w:rsidDel="00DC23FA">
          <w:rPr>
            <w:rFonts w:ascii="Times New Roman" w:eastAsia="STHupo" w:hAnsi="Times New Roman" w:cs="Times New Roman"/>
          </w:rPr>
          <w:delText xml:space="preserve"> package</w:delText>
        </w:r>
        <w:r w:rsidR="00143D8D" w:rsidDel="00DC23FA">
          <w:rPr>
            <w:rFonts w:ascii="Times New Roman" w:eastAsia="STHupo" w:hAnsi="Times New Roman" w:cs="Times New Roman"/>
          </w:rPr>
          <w:delText xml:space="preserve"> </w:delText>
        </w:r>
        <w:r w:rsidR="00143D8D" w:rsidDel="00DC23FA">
          <w:rPr>
            <w:rFonts w:ascii="Times New Roman" w:eastAsia="STHupo" w:hAnsi="Times New Roman" w:cs="Times New Roman"/>
          </w:rPr>
          <w:fldChar w:fldCharType="begin"/>
        </w:r>
        <w:r w:rsidR="00143D8D" w:rsidDel="00DC23FA">
          <w:rPr>
            <w:rFonts w:ascii="Times New Roman" w:eastAsia="STHupo" w:hAnsi="Times New Roman" w:cs="Times New Roman"/>
          </w:rPr>
          <w:delInstrText xml:space="preserve"> ADDIN ZOTERO_ITEM CSL_CITATION {"citationID":"NNVcVtcG","properties":{"formattedCitation":"(Bates et al. 2015)","plainCitation":"(Bates et al. 2015)","noteIndex":0},"citationItems":[{"id":171,"uris":["http://zotero.org/users/local/WH62bQVK/items/W43XVDII"],"uri":["http://zotero.org/users/local/WH62bQVK/items/W43XVDII"],"itemData":{"id":171,"type":"article-journal","title":"Fitting Linear Mixed-Effects Models Using lme4","container-title":"Journal of Statistical Software","volume":"67","issue":"1","source":"Crossref","URL":"http://www.jstatsoft.org/v67/i01/","DOI":"10.18637/jss.v067.i01","ISSN":"1548-7660","language":"en","author":[{"family":"Bates","given":"Douglas"},{"family":"Mächler","given":"Martin"},{"family":"Bolker","given":"Ben"},{"family":"Walker","given":"Steve"}],"issued":{"date-parts":[["2015"]]},"accessed":{"date-parts":[["2019",3,1]]}}}],"schema":"https://github.com/citation-style-language/schema/raw/master/csl-citation.json"} </w:delInstrText>
        </w:r>
        <w:r w:rsidR="00143D8D" w:rsidDel="00DC23FA">
          <w:rPr>
            <w:rFonts w:ascii="Times New Roman" w:eastAsia="STHupo" w:hAnsi="Times New Roman" w:cs="Times New Roman"/>
          </w:rPr>
          <w:fldChar w:fldCharType="separate"/>
        </w:r>
        <w:r w:rsidR="00143D8D" w:rsidRPr="00C70BDB" w:rsidDel="00DC23FA">
          <w:rPr>
            <w:rFonts w:ascii="Times New Roman" w:hAnsi="Times New Roman" w:cs="Times New Roman"/>
          </w:rPr>
          <w:delText>(Bates et al. 2015)</w:delText>
        </w:r>
        <w:r w:rsidR="00143D8D" w:rsidDel="00DC23FA">
          <w:rPr>
            <w:rFonts w:ascii="Times New Roman" w:eastAsia="STHupo" w:hAnsi="Times New Roman" w:cs="Times New Roman"/>
          </w:rPr>
          <w:fldChar w:fldCharType="end"/>
        </w:r>
      </w:del>
      <w:r w:rsidR="00143D8D">
        <w:rPr>
          <w:rFonts w:ascii="Times New Roman" w:eastAsia="STHupo" w:hAnsi="Times New Roman" w:cs="Times New Roman"/>
        </w:rPr>
        <w:t>.</w:t>
      </w:r>
    </w:p>
    <w:p w14:paraId="0C8AAE3E" w14:textId="77777777" w:rsidR="001A3055" w:rsidRPr="002B6F18" w:rsidRDefault="001A3055" w:rsidP="00A8659A">
      <w:pPr>
        <w:spacing w:line="480" w:lineRule="auto"/>
        <w:ind w:firstLine="720"/>
        <w:rPr>
          <w:rFonts w:ascii="Times New Roman" w:eastAsia="STHupo" w:hAnsi="Times New Roman" w:cs="Times New Roman"/>
        </w:rPr>
      </w:pPr>
    </w:p>
    <w:p w14:paraId="6C33C90C" w14:textId="6FD1F063" w:rsidR="005F5FCC" w:rsidRPr="00C70BDB" w:rsidRDefault="005F5FCC" w:rsidP="00A8659A">
      <w:pPr>
        <w:pStyle w:val="Caption"/>
        <w:keepNext/>
        <w:rPr>
          <w:rFonts w:ascii="Times New Roman" w:hAnsi="Times New Roman" w:cs="Times New Roman"/>
          <w:sz w:val="24"/>
          <w:szCs w:val="24"/>
        </w:rPr>
      </w:pPr>
      <w:bookmarkStart w:id="442" w:name="_Ref536624930"/>
      <w:bookmarkStart w:id="443" w:name="_Ref536703850"/>
      <w:r w:rsidRPr="002B6F18">
        <w:rPr>
          <w:rFonts w:ascii="Times New Roman" w:hAnsi="Times New Roman" w:cs="Times New Roman"/>
          <w:b w:val="0"/>
          <w:color w:val="auto"/>
          <w:sz w:val="24"/>
          <w:szCs w:val="24"/>
        </w:rPr>
        <w:t xml:space="preserve">Table </w:t>
      </w:r>
      <w:r w:rsidRPr="00D03DCF">
        <w:rPr>
          <w:rFonts w:ascii="Times New Roman" w:hAnsi="Times New Roman" w:cs="Times New Roman"/>
          <w:b w:val="0"/>
          <w:color w:val="auto"/>
          <w:sz w:val="24"/>
          <w:szCs w:val="24"/>
        </w:rPr>
        <w:fldChar w:fldCharType="begin"/>
      </w:r>
      <w:r w:rsidRPr="002B6F18">
        <w:rPr>
          <w:rFonts w:ascii="Times New Roman" w:hAnsi="Times New Roman" w:cs="Times New Roman"/>
          <w:b w:val="0"/>
          <w:color w:val="auto"/>
          <w:sz w:val="24"/>
          <w:szCs w:val="24"/>
        </w:rPr>
        <w:instrText xml:space="preserve"> SEQ Table \* ARABIC </w:instrText>
      </w:r>
      <w:r w:rsidRPr="00D03DCF">
        <w:rPr>
          <w:rFonts w:ascii="Times New Roman" w:hAnsi="Times New Roman" w:cs="Times New Roman"/>
          <w:b w:val="0"/>
          <w:color w:val="auto"/>
          <w:sz w:val="24"/>
          <w:szCs w:val="24"/>
        </w:rPr>
        <w:fldChar w:fldCharType="separate"/>
      </w:r>
      <w:r w:rsidR="00751E96">
        <w:rPr>
          <w:rFonts w:ascii="Times New Roman" w:hAnsi="Times New Roman" w:cs="Times New Roman"/>
          <w:b w:val="0"/>
          <w:noProof/>
          <w:color w:val="auto"/>
          <w:sz w:val="24"/>
          <w:szCs w:val="24"/>
        </w:rPr>
        <w:t>2</w:t>
      </w:r>
      <w:r w:rsidRPr="00D03DCF">
        <w:rPr>
          <w:rFonts w:ascii="Times New Roman" w:hAnsi="Times New Roman" w:cs="Times New Roman"/>
          <w:b w:val="0"/>
          <w:color w:val="auto"/>
          <w:sz w:val="24"/>
          <w:szCs w:val="24"/>
        </w:rPr>
        <w:fldChar w:fldCharType="end"/>
      </w:r>
      <w:bookmarkEnd w:id="442"/>
      <w:r w:rsidRPr="002B6F18">
        <w:rPr>
          <w:rFonts w:ascii="Times New Roman" w:hAnsi="Times New Roman" w:cs="Times New Roman"/>
          <w:b w:val="0"/>
          <w:color w:val="auto"/>
          <w:sz w:val="24"/>
          <w:szCs w:val="24"/>
        </w:rPr>
        <w:t xml:space="preserve">. </w:t>
      </w:r>
      <w:r w:rsidR="008F1549">
        <w:rPr>
          <w:rFonts w:ascii="Times New Roman" w:hAnsi="Times New Roman" w:cs="Times New Roman"/>
          <w:b w:val="0"/>
          <w:color w:val="auto"/>
          <w:sz w:val="24"/>
          <w:szCs w:val="24"/>
        </w:rPr>
        <w:t>R</w:t>
      </w:r>
      <w:r w:rsidR="008F4CA9" w:rsidRPr="002B6F18">
        <w:rPr>
          <w:rFonts w:ascii="Times New Roman" w:hAnsi="Times New Roman" w:cs="Times New Roman"/>
          <w:b w:val="0"/>
          <w:color w:val="auto"/>
          <w:sz w:val="24"/>
          <w:szCs w:val="24"/>
        </w:rPr>
        <w:t>esponse</w:t>
      </w:r>
      <w:r w:rsidRPr="002B6F18">
        <w:rPr>
          <w:rFonts w:ascii="Times New Roman" w:hAnsi="Times New Roman" w:cs="Times New Roman"/>
          <w:b w:val="0"/>
          <w:color w:val="auto"/>
          <w:sz w:val="24"/>
          <w:szCs w:val="24"/>
        </w:rPr>
        <w:t xml:space="preserve"> and predictor variables shown as random or fixed effects</w:t>
      </w:r>
      <w:bookmarkEnd w:id="443"/>
    </w:p>
    <w:tbl>
      <w:tblPr>
        <w:tblW w:w="6210" w:type="dxa"/>
        <w:jc w:val="center"/>
        <w:tblLook w:val="04A0" w:firstRow="1" w:lastRow="0" w:firstColumn="1" w:lastColumn="0" w:noHBand="0" w:noVBand="1"/>
      </w:tblPr>
      <w:tblGrid>
        <w:gridCol w:w="2700"/>
        <w:gridCol w:w="3510"/>
      </w:tblGrid>
      <w:tr w:rsidR="001A3055" w:rsidRPr="002B6F18" w14:paraId="69F3D3D6" w14:textId="77777777" w:rsidTr="00A8659A">
        <w:trPr>
          <w:trHeight w:val="315"/>
          <w:jc w:val="center"/>
        </w:trPr>
        <w:tc>
          <w:tcPr>
            <w:tcW w:w="2700" w:type="dxa"/>
            <w:tcBorders>
              <w:top w:val="single" w:sz="4" w:space="0" w:color="auto"/>
              <w:left w:val="nil"/>
              <w:bottom w:val="single" w:sz="4" w:space="0" w:color="auto"/>
              <w:right w:val="nil"/>
            </w:tcBorders>
            <w:shd w:val="clear" w:color="auto" w:fill="auto"/>
            <w:noWrap/>
            <w:vAlign w:val="center"/>
            <w:hideMark/>
          </w:tcPr>
          <w:p w14:paraId="40662F43" w14:textId="77777777" w:rsidR="001A3055" w:rsidRPr="002B6F18" w:rsidRDefault="001A3055">
            <w:pPr>
              <w:jc w:val="center"/>
              <w:rPr>
                <w:rFonts w:ascii="Times New Roman" w:eastAsia="Times New Roman" w:hAnsi="Times New Roman" w:cs="Times New Roman"/>
                <w:b/>
                <w:bCs/>
                <w:color w:val="000000"/>
              </w:rPr>
            </w:pPr>
            <w:r w:rsidRPr="002B6F18">
              <w:rPr>
                <w:rFonts w:ascii="Times New Roman" w:eastAsia="Times New Roman" w:hAnsi="Times New Roman" w:cs="Times New Roman"/>
                <w:b/>
                <w:bCs/>
                <w:color w:val="000000"/>
              </w:rPr>
              <w:t>Responses</w:t>
            </w:r>
          </w:p>
        </w:tc>
        <w:tc>
          <w:tcPr>
            <w:tcW w:w="3510" w:type="dxa"/>
            <w:tcBorders>
              <w:top w:val="single" w:sz="4" w:space="0" w:color="auto"/>
              <w:left w:val="nil"/>
              <w:bottom w:val="single" w:sz="4" w:space="0" w:color="auto"/>
              <w:right w:val="nil"/>
            </w:tcBorders>
            <w:shd w:val="clear" w:color="auto" w:fill="auto"/>
            <w:noWrap/>
            <w:vAlign w:val="center"/>
            <w:hideMark/>
          </w:tcPr>
          <w:p w14:paraId="2B2FF5C2" w14:textId="77777777" w:rsidR="001A3055" w:rsidRPr="002B6F18" w:rsidRDefault="001A3055">
            <w:pPr>
              <w:jc w:val="center"/>
              <w:rPr>
                <w:rFonts w:ascii="Times New Roman" w:eastAsia="Times New Roman" w:hAnsi="Times New Roman" w:cs="Times New Roman"/>
                <w:b/>
                <w:bCs/>
                <w:color w:val="000000"/>
              </w:rPr>
            </w:pPr>
            <w:r w:rsidRPr="002B6F18">
              <w:rPr>
                <w:rFonts w:ascii="Times New Roman" w:eastAsia="Times New Roman" w:hAnsi="Times New Roman" w:cs="Times New Roman"/>
                <w:b/>
                <w:bCs/>
                <w:color w:val="000000"/>
              </w:rPr>
              <w:t>Random Effects</w:t>
            </w:r>
          </w:p>
        </w:tc>
      </w:tr>
      <w:tr w:rsidR="001A3055" w:rsidRPr="002B6F18" w14:paraId="7DC0A13D" w14:textId="77777777" w:rsidTr="00A8659A">
        <w:trPr>
          <w:trHeight w:val="375"/>
          <w:jc w:val="center"/>
        </w:trPr>
        <w:tc>
          <w:tcPr>
            <w:tcW w:w="2700" w:type="dxa"/>
            <w:tcBorders>
              <w:top w:val="nil"/>
              <w:left w:val="nil"/>
              <w:bottom w:val="nil"/>
              <w:right w:val="nil"/>
            </w:tcBorders>
            <w:shd w:val="clear" w:color="auto" w:fill="auto"/>
            <w:noWrap/>
            <w:vAlign w:val="center"/>
            <w:hideMark/>
          </w:tcPr>
          <w:p w14:paraId="4A12BA11"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GPP (g O</w:t>
            </w:r>
            <w:r w:rsidRPr="002B6F18">
              <w:rPr>
                <w:rFonts w:ascii="Times New Roman" w:eastAsia="Times New Roman" w:hAnsi="Times New Roman" w:cs="Times New Roman"/>
                <w:color w:val="000000"/>
                <w:vertAlign w:val="subscript"/>
              </w:rPr>
              <w:t>2</w:t>
            </w:r>
            <w:r w:rsidRPr="002B6F18">
              <w:rPr>
                <w:rFonts w:ascii="Times New Roman" w:eastAsia="Times New Roman" w:hAnsi="Times New Roman" w:cs="Times New Roman"/>
                <w:color w:val="000000"/>
              </w:rPr>
              <w:t xml:space="preserve"> m</w:t>
            </w:r>
            <w:r w:rsidRPr="002B6F18">
              <w:rPr>
                <w:rFonts w:ascii="Times New Roman" w:eastAsia="Times New Roman" w:hAnsi="Times New Roman" w:cs="Times New Roman"/>
                <w:color w:val="000000"/>
                <w:vertAlign w:val="superscript"/>
              </w:rPr>
              <w:t>-2</w:t>
            </w:r>
            <w:r w:rsidRPr="002B6F18">
              <w:rPr>
                <w:rFonts w:ascii="Times New Roman" w:eastAsia="Times New Roman" w:hAnsi="Times New Roman" w:cs="Times New Roman"/>
                <w:color w:val="000000"/>
              </w:rPr>
              <w:t xml:space="preserve"> d</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c>
          <w:tcPr>
            <w:tcW w:w="3510" w:type="dxa"/>
            <w:tcBorders>
              <w:top w:val="nil"/>
              <w:left w:val="nil"/>
              <w:bottom w:val="nil"/>
              <w:right w:val="nil"/>
            </w:tcBorders>
            <w:shd w:val="clear" w:color="auto" w:fill="auto"/>
            <w:noWrap/>
            <w:vAlign w:val="center"/>
            <w:hideMark/>
          </w:tcPr>
          <w:p w14:paraId="4B790BA5" w14:textId="450780DE" w:rsidR="001A3055" w:rsidRPr="002B6F18" w:rsidRDefault="00652B70">
            <w:pPr>
              <w:rPr>
                <w:rFonts w:ascii="Times New Roman" w:eastAsia="Times New Roman" w:hAnsi="Times New Roman" w:cs="Times New Roman"/>
                <w:color w:val="000000"/>
              </w:rPr>
            </w:pPr>
            <w:r>
              <w:rPr>
                <w:rFonts w:ascii="Times New Roman" w:eastAsia="Times New Roman" w:hAnsi="Times New Roman" w:cs="Times New Roman"/>
                <w:color w:val="000000"/>
              </w:rPr>
              <w:t>Catchment</w:t>
            </w:r>
            <w:r w:rsidR="00D617F4" w:rsidRPr="002B6F18">
              <w:rPr>
                <w:rFonts w:ascii="Times New Roman" w:eastAsia="Times New Roman" w:hAnsi="Times New Roman" w:cs="Times New Roman"/>
                <w:color w:val="000000"/>
              </w:rPr>
              <w:t xml:space="preserve"> (total of 3)</w:t>
            </w:r>
          </w:p>
        </w:tc>
      </w:tr>
      <w:tr w:rsidR="001A3055" w:rsidRPr="002B6F18" w14:paraId="14FFB084" w14:textId="77777777" w:rsidTr="00A8659A">
        <w:trPr>
          <w:trHeight w:val="375"/>
          <w:jc w:val="center"/>
        </w:trPr>
        <w:tc>
          <w:tcPr>
            <w:tcW w:w="2700" w:type="dxa"/>
            <w:tcBorders>
              <w:top w:val="nil"/>
              <w:left w:val="nil"/>
              <w:bottom w:val="nil"/>
              <w:right w:val="nil"/>
            </w:tcBorders>
            <w:shd w:val="clear" w:color="auto" w:fill="auto"/>
            <w:noWrap/>
            <w:vAlign w:val="center"/>
            <w:hideMark/>
          </w:tcPr>
          <w:p w14:paraId="61F69B5E"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ER (g O</w:t>
            </w:r>
            <w:r w:rsidRPr="002B6F18">
              <w:rPr>
                <w:rFonts w:ascii="Times New Roman" w:eastAsia="Times New Roman" w:hAnsi="Times New Roman" w:cs="Times New Roman"/>
                <w:color w:val="000000"/>
                <w:vertAlign w:val="subscript"/>
              </w:rPr>
              <w:t>2</w:t>
            </w:r>
            <w:r w:rsidRPr="002B6F18">
              <w:rPr>
                <w:rFonts w:ascii="Times New Roman" w:eastAsia="Times New Roman" w:hAnsi="Times New Roman" w:cs="Times New Roman"/>
                <w:color w:val="000000"/>
              </w:rPr>
              <w:t xml:space="preserve"> m</w:t>
            </w:r>
            <w:r w:rsidRPr="002B6F18">
              <w:rPr>
                <w:rFonts w:ascii="Times New Roman" w:eastAsia="Times New Roman" w:hAnsi="Times New Roman" w:cs="Times New Roman"/>
                <w:color w:val="000000"/>
                <w:vertAlign w:val="superscript"/>
              </w:rPr>
              <w:t>-2</w:t>
            </w:r>
            <w:r w:rsidRPr="002B6F18">
              <w:rPr>
                <w:rFonts w:ascii="Times New Roman" w:eastAsia="Times New Roman" w:hAnsi="Times New Roman" w:cs="Times New Roman"/>
                <w:color w:val="000000"/>
              </w:rPr>
              <w:t xml:space="preserve"> d</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c>
          <w:tcPr>
            <w:tcW w:w="3510" w:type="dxa"/>
            <w:tcBorders>
              <w:top w:val="nil"/>
              <w:left w:val="nil"/>
              <w:bottom w:val="nil"/>
              <w:right w:val="nil"/>
            </w:tcBorders>
            <w:shd w:val="clear" w:color="auto" w:fill="auto"/>
            <w:noWrap/>
            <w:vAlign w:val="center"/>
            <w:hideMark/>
          </w:tcPr>
          <w:p w14:paraId="4CB348E1" w14:textId="0F7DB1E5" w:rsidR="001A3055" w:rsidRPr="002B6F18" w:rsidRDefault="003B13AB">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Site</w:t>
            </w:r>
            <w:r w:rsidR="00D617F4" w:rsidRPr="002B6F18">
              <w:rPr>
                <w:rFonts w:ascii="Times New Roman" w:eastAsia="Times New Roman" w:hAnsi="Times New Roman" w:cs="Times New Roman"/>
                <w:color w:val="000000"/>
              </w:rPr>
              <w:t xml:space="preserve"> (total of 10)</w:t>
            </w:r>
          </w:p>
        </w:tc>
      </w:tr>
      <w:tr w:rsidR="001A3055" w:rsidRPr="002B6F18" w14:paraId="5E1192F4" w14:textId="77777777" w:rsidTr="00A8659A">
        <w:trPr>
          <w:trHeight w:val="375"/>
          <w:jc w:val="center"/>
        </w:trPr>
        <w:tc>
          <w:tcPr>
            <w:tcW w:w="2700" w:type="dxa"/>
            <w:tcBorders>
              <w:top w:val="nil"/>
              <w:left w:val="nil"/>
              <w:bottom w:val="nil"/>
              <w:right w:val="nil"/>
            </w:tcBorders>
            <w:shd w:val="clear" w:color="auto" w:fill="auto"/>
            <w:noWrap/>
            <w:vAlign w:val="center"/>
            <w:hideMark/>
          </w:tcPr>
          <w:p w14:paraId="30236416" w14:textId="7D382111"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Trout Biomass (g m</w:t>
            </w:r>
            <w:r w:rsidR="00D617F4" w:rsidRPr="002B6F18">
              <w:rPr>
                <w:rFonts w:ascii="Times New Roman" w:eastAsia="Times New Roman" w:hAnsi="Times New Roman" w:cs="Times New Roman"/>
                <w:color w:val="000000"/>
                <w:vertAlign w:val="superscript"/>
              </w:rPr>
              <w:t>-2</w:t>
            </w:r>
            <w:r w:rsidRPr="002B6F18">
              <w:rPr>
                <w:rFonts w:ascii="Times New Roman" w:eastAsia="Times New Roman" w:hAnsi="Times New Roman" w:cs="Times New Roman"/>
                <w:color w:val="000000"/>
              </w:rPr>
              <w:t>)</w:t>
            </w:r>
          </w:p>
        </w:tc>
        <w:tc>
          <w:tcPr>
            <w:tcW w:w="3510" w:type="dxa"/>
            <w:tcBorders>
              <w:top w:val="nil"/>
              <w:left w:val="nil"/>
              <w:bottom w:val="nil"/>
              <w:right w:val="nil"/>
            </w:tcBorders>
            <w:shd w:val="clear" w:color="auto" w:fill="auto"/>
            <w:noWrap/>
            <w:vAlign w:val="center"/>
            <w:hideMark/>
          </w:tcPr>
          <w:p w14:paraId="58C3794E" w14:textId="2C60912C"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Sampling Period</w:t>
            </w:r>
            <w:r w:rsidR="00D617F4" w:rsidRPr="002B6F18">
              <w:rPr>
                <w:rFonts w:ascii="Times New Roman" w:eastAsia="Times New Roman" w:hAnsi="Times New Roman" w:cs="Times New Roman"/>
                <w:color w:val="000000"/>
              </w:rPr>
              <w:t xml:space="preserve"> (total of 3)</w:t>
            </w:r>
          </w:p>
        </w:tc>
      </w:tr>
      <w:tr w:rsidR="001A3055" w:rsidRPr="002B6F18" w14:paraId="18A5D358" w14:textId="77777777" w:rsidTr="00A8659A">
        <w:trPr>
          <w:trHeight w:val="315"/>
          <w:jc w:val="center"/>
        </w:trPr>
        <w:tc>
          <w:tcPr>
            <w:tcW w:w="6210" w:type="dxa"/>
            <w:gridSpan w:val="2"/>
            <w:tcBorders>
              <w:top w:val="single" w:sz="4" w:space="0" w:color="auto"/>
              <w:left w:val="nil"/>
              <w:bottom w:val="single" w:sz="4" w:space="0" w:color="auto"/>
              <w:right w:val="nil"/>
            </w:tcBorders>
            <w:shd w:val="clear" w:color="auto" w:fill="auto"/>
            <w:noWrap/>
            <w:vAlign w:val="center"/>
            <w:hideMark/>
          </w:tcPr>
          <w:p w14:paraId="633F90E0" w14:textId="55BCC995" w:rsidR="001A3055" w:rsidRPr="002B6F18" w:rsidRDefault="005F5FCC">
            <w:pPr>
              <w:jc w:val="center"/>
              <w:rPr>
                <w:rFonts w:ascii="Times New Roman" w:eastAsia="Times New Roman" w:hAnsi="Times New Roman" w:cs="Times New Roman"/>
                <w:b/>
                <w:bCs/>
                <w:color w:val="000000"/>
              </w:rPr>
            </w:pPr>
            <w:r w:rsidRPr="002B6F18">
              <w:rPr>
                <w:rFonts w:ascii="Times New Roman" w:eastAsia="Times New Roman" w:hAnsi="Times New Roman" w:cs="Times New Roman"/>
                <w:b/>
                <w:bCs/>
                <w:color w:val="000000"/>
              </w:rPr>
              <w:t>Fixed E</w:t>
            </w:r>
            <w:r w:rsidR="001A3055" w:rsidRPr="002B6F18">
              <w:rPr>
                <w:rFonts w:ascii="Times New Roman" w:eastAsia="Times New Roman" w:hAnsi="Times New Roman" w:cs="Times New Roman"/>
                <w:b/>
                <w:bCs/>
                <w:color w:val="000000"/>
              </w:rPr>
              <w:t>ffects</w:t>
            </w:r>
          </w:p>
        </w:tc>
      </w:tr>
      <w:tr w:rsidR="001A3055" w:rsidRPr="002B6F18" w14:paraId="53FEBCF7" w14:textId="77777777" w:rsidTr="00A8659A">
        <w:trPr>
          <w:trHeight w:val="375"/>
          <w:jc w:val="center"/>
        </w:trPr>
        <w:tc>
          <w:tcPr>
            <w:tcW w:w="2700" w:type="dxa"/>
            <w:tcBorders>
              <w:top w:val="nil"/>
              <w:left w:val="nil"/>
              <w:bottom w:val="nil"/>
              <w:right w:val="nil"/>
            </w:tcBorders>
            <w:shd w:val="clear" w:color="auto" w:fill="auto"/>
            <w:noWrap/>
            <w:vAlign w:val="center"/>
            <w:hideMark/>
          </w:tcPr>
          <w:p w14:paraId="2CA99503"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Elevation (m)</w:t>
            </w:r>
          </w:p>
        </w:tc>
        <w:tc>
          <w:tcPr>
            <w:tcW w:w="3510" w:type="dxa"/>
            <w:tcBorders>
              <w:top w:val="nil"/>
              <w:left w:val="nil"/>
              <w:bottom w:val="nil"/>
              <w:right w:val="nil"/>
            </w:tcBorders>
            <w:shd w:val="clear" w:color="auto" w:fill="auto"/>
            <w:noWrap/>
            <w:vAlign w:val="center"/>
            <w:hideMark/>
          </w:tcPr>
          <w:p w14:paraId="00C656DB"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Discharge (L s</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r>
      <w:tr w:rsidR="001A3055" w:rsidRPr="002B6F18" w14:paraId="25837EA4" w14:textId="77777777" w:rsidTr="00A8659A">
        <w:trPr>
          <w:trHeight w:val="315"/>
          <w:jc w:val="center"/>
        </w:trPr>
        <w:tc>
          <w:tcPr>
            <w:tcW w:w="2700" w:type="dxa"/>
            <w:tcBorders>
              <w:top w:val="nil"/>
              <w:left w:val="nil"/>
              <w:bottom w:val="nil"/>
              <w:right w:val="nil"/>
            </w:tcBorders>
            <w:shd w:val="clear" w:color="auto" w:fill="auto"/>
            <w:noWrap/>
            <w:vAlign w:val="center"/>
            <w:hideMark/>
          </w:tcPr>
          <w:p w14:paraId="6EA42C6A"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Aspect (°South  Facing)</w:t>
            </w:r>
          </w:p>
        </w:tc>
        <w:tc>
          <w:tcPr>
            <w:tcW w:w="3510" w:type="dxa"/>
            <w:tcBorders>
              <w:top w:val="nil"/>
              <w:left w:val="nil"/>
              <w:bottom w:val="nil"/>
              <w:right w:val="nil"/>
            </w:tcBorders>
            <w:shd w:val="clear" w:color="auto" w:fill="auto"/>
            <w:noWrap/>
            <w:vAlign w:val="center"/>
            <w:hideMark/>
          </w:tcPr>
          <w:p w14:paraId="2B48DE43"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Canopy Openness (%)</w:t>
            </w:r>
          </w:p>
        </w:tc>
      </w:tr>
      <w:tr w:rsidR="001A3055" w:rsidRPr="002B6F18" w14:paraId="65B49F45" w14:textId="77777777" w:rsidTr="00A8659A">
        <w:trPr>
          <w:trHeight w:val="375"/>
          <w:jc w:val="center"/>
        </w:trPr>
        <w:tc>
          <w:tcPr>
            <w:tcW w:w="2700" w:type="dxa"/>
            <w:tcBorders>
              <w:top w:val="nil"/>
              <w:left w:val="nil"/>
              <w:bottom w:val="nil"/>
              <w:right w:val="nil"/>
            </w:tcBorders>
            <w:shd w:val="clear" w:color="auto" w:fill="auto"/>
            <w:noWrap/>
            <w:vAlign w:val="center"/>
            <w:hideMark/>
          </w:tcPr>
          <w:p w14:paraId="409E2C4D"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Slope (%)</w:t>
            </w:r>
          </w:p>
        </w:tc>
        <w:tc>
          <w:tcPr>
            <w:tcW w:w="3510" w:type="dxa"/>
            <w:tcBorders>
              <w:top w:val="nil"/>
              <w:left w:val="nil"/>
              <w:bottom w:val="nil"/>
              <w:right w:val="nil"/>
            </w:tcBorders>
            <w:shd w:val="clear" w:color="auto" w:fill="auto"/>
            <w:noWrap/>
            <w:vAlign w:val="center"/>
            <w:hideMark/>
          </w:tcPr>
          <w:p w14:paraId="0F164DD5"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Daily PAR (</w:t>
            </w:r>
            <w:proofErr w:type="spellStart"/>
            <w:r w:rsidRPr="002B6F18">
              <w:rPr>
                <w:rFonts w:ascii="Times New Roman" w:eastAsia="Times New Roman" w:hAnsi="Times New Roman" w:cs="Times New Roman"/>
                <w:color w:val="000000"/>
              </w:rPr>
              <w:t>mol</w:t>
            </w:r>
            <w:proofErr w:type="spellEnd"/>
            <w:r w:rsidRPr="002B6F18">
              <w:rPr>
                <w:rFonts w:ascii="Times New Roman" w:eastAsia="Times New Roman" w:hAnsi="Times New Roman" w:cs="Times New Roman"/>
                <w:color w:val="000000"/>
              </w:rPr>
              <w:t xml:space="preserve"> photons m</w:t>
            </w:r>
            <w:r w:rsidRPr="002B6F18">
              <w:rPr>
                <w:rFonts w:ascii="Times New Roman" w:eastAsia="Times New Roman" w:hAnsi="Times New Roman" w:cs="Times New Roman"/>
                <w:color w:val="000000"/>
                <w:vertAlign w:val="superscript"/>
              </w:rPr>
              <w:t>-2</w:t>
            </w:r>
            <w:r w:rsidRPr="002B6F18">
              <w:rPr>
                <w:rFonts w:ascii="Times New Roman" w:eastAsia="Times New Roman" w:hAnsi="Times New Roman" w:cs="Times New Roman"/>
                <w:color w:val="000000"/>
              </w:rPr>
              <w:t xml:space="preserve"> d </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r>
      <w:tr w:rsidR="001A3055" w:rsidRPr="002B6F18" w14:paraId="1D5B4EF4" w14:textId="77777777" w:rsidTr="00A8659A">
        <w:trPr>
          <w:trHeight w:val="315"/>
          <w:jc w:val="center"/>
        </w:trPr>
        <w:tc>
          <w:tcPr>
            <w:tcW w:w="2700" w:type="dxa"/>
            <w:tcBorders>
              <w:top w:val="nil"/>
              <w:left w:val="nil"/>
              <w:bottom w:val="nil"/>
              <w:right w:val="nil"/>
            </w:tcBorders>
            <w:shd w:val="clear" w:color="auto" w:fill="auto"/>
            <w:noWrap/>
            <w:vAlign w:val="center"/>
            <w:hideMark/>
          </w:tcPr>
          <w:p w14:paraId="5D4F116D"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Bank Full (m)</w:t>
            </w:r>
          </w:p>
        </w:tc>
        <w:tc>
          <w:tcPr>
            <w:tcW w:w="3510" w:type="dxa"/>
            <w:tcBorders>
              <w:top w:val="nil"/>
              <w:left w:val="nil"/>
              <w:bottom w:val="nil"/>
              <w:right w:val="nil"/>
            </w:tcBorders>
            <w:shd w:val="clear" w:color="auto" w:fill="auto"/>
            <w:noWrap/>
            <w:vAlign w:val="center"/>
            <w:hideMark/>
          </w:tcPr>
          <w:p w14:paraId="3D5C6A00"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Stream Temp. (°C)</w:t>
            </w:r>
          </w:p>
        </w:tc>
      </w:tr>
      <w:tr w:rsidR="001A3055" w:rsidRPr="002B6F18" w14:paraId="57A51BEC" w14:textId="77777777" w:rsidTr="00A8659A">
        <w:trPr>
          <w:trHeight w:val="375"/>
          <w:jc w:val="center"/>
        </w:trPr>
        <w:tc>
          <w:tcPr>
            <w:tcW w:w="2700" w:type="dxa"/>
            <w:tcBorders>
              <w:top w:val="nil"/>
              <w:left w:val="nil"/>
              <w:bottom w:val="nil"/>
              <w:right w:val="nil"/>
            </w:tcBorders>
            <w:shd w:val="clear" w:color="auto" w:fill="auto"/>
            <w:noWrap/>
            <w:vAlign w:val="center"/>
            <w:hideMark/>
          </w:tcPr>
          <w:p w14:paraId="52F0AF05"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Pebble Median (mm)</w:t>
            </w:r>
          </w:p>
        </w:tc>
        <w:tc>
          <w:tcPr>
            <w:tcW w:w="3510" w:type="dxa"/>
            <w:tcBorders>
              <w:top w:val="nil"/>
              <w:left w:val="nil"/>
              <w:bottom w:val="nil"/>
              <w:right w:val="nil"/>
            </w:tcBorders>
            <w:shd w:val="clear" w:color="auto" w:fill="auto"/>
            <w:noWrap/>
            <w:vAlign w:val="center"/>
            <w:hideMark/>
          </w:tcPr>
          <w:p w14:paraId="76773E7C"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Carbon (DOC mg L</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r>
      <w:tr w:rsidR="001A3055" w:rsidRPr="002B6F18" w14:paraId="1D1F95D4" w14:textId="77777777" w:rsidTr="00A8659A">
        <w:trPr>
          <w:trHeight w:val="375"/>
          <w:jc w:val="center"/>
        </w:trPr>
        <w:tc>
          <w:tcPr>
            <w:tcW w:w="2700" w:type="dxa"/>
            <w:tcBorders>
              <w:top w:val="nil"/>
              <w:left w:val="nil"/>
              <w:bottom w:val="nil"/>
              <w:right w:val="nil"/>
            </w:tcBorders>
            <w:shd w:val="clear" w:color="auto" w:fill="auto"/>
            <w:noWrap/>
            <w:vAlign w:val="center"/>
            <w:hideMark/>
          </w:tcPr>
          <w:p w14:paraId="742D16C1"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Wetted Width (m)</w:t>
            </w:r>
          </w:p>
        </w:tc>
        <w:tc>
          <w:tcPr>
            <w:tcW w:w="3510" w:type="dxa"/>
            <w:tcBorders>
              <w:top w:val="nil"/>
              <w:left w:val="nil"/>
              <w:bottom w:val="nil"/>
              <w:right w:val="nil"/>
            </w:tcBorders>
            <w:shd w:val="clear" w:color="auto" w:fill="auto"/>
            <w:noWrap/>
            <w:vAlign w:val="center"/>
            <w:hideMark/>
          </w:tcPr>
          <w:p w14:paraId="00CEEB25"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Nitrogen (DIN mg L</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r>
      <w:tr w:rsidR="001A3055" w:rsidRPr="002B6F18" w14:paraId="65634F7A" w14:textId="77777777" w:rsidTr="00A8659A">
        <w:trPr>
          <w:trHeight w:val="375"/>
          <w:jc w:val="center"/>
        </w:trPr>
        <w:tc>
          <w:tcPr>
            <w:tcW w:w="2700" w:type="dxa"/>
            <w:tcBorders>
              <w:top w:val="nil"/>
              <w:left w:val="nil"/>
              <w:right w:val="nil"/>
            </w:tcBorders>
            <w:shd w:val="clear" w:color="auto" w:fill="auto"/>
            <w:noWrap/>
            <w:vAlign w:val="center"/>
            <w:hideMark/>
          </w:tcPr>
          <w:p w14:paraId="5FC3A002"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Depth (m)</w:t>
            </w:r>
          </w:p>
        </w:tc>
        <w:tc>
          <w:tcPr>
            <w:tcW w:w="3510" w:type="dxa"/>
            <w:tcBorders>
              <w:top w:val="nil"/>
              <w:left w:val="nil"/>
              <w:right w:val="nil"/>
            </w:tcBorders>
            <w:shd w:val="clear" w:color="auto" w:fill="auto"/>
            <w:noWrap/>
            <w:vAlign w:val="center"/>
            <w:hideMark/>
          </w:tcPr>
          <w:p w14:paraId="6EDE68B1"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Phosphorus (SRP mg L</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r>
      <w:tr w:rsidR="001A3055" w:rsidRPr="002B6F18" w14:paraId="51A59EC1" w14:textId="77777777" w:rsidTr="00A8659A">
        <w:trPr>
          <w:trHeight w:val="375"/>
          <w:jc w:val="center"/>
        </w:trPr>
        <w:tc>
          <w:tcPr>
            <w:tcW w:w="2700" w:type="dxa"/>
            <w:tcBorders>
              <w:top w:val="nil"/>
              <w:left w:val="nil"/>
              <w:bottom w:val="single" w:sz="4" w:space="0" w:color="auto"/>
              <w:right w:val="nil"/>
            </w:tcBorders>
            <w:shd w:val="clear" w:color="auto" w:fill="auto"/>
            <w:noWrap/>
            <w:vAlign w:val="center"/>
            <w:hideMark/>
          </w:tcPr>
          <w:p w14:paraId="2DECDADB" w14:textId="77777777" w:rsidR="001A3055" w:rsidRPr="002B6F18" w:rsidRDefault="001A3055">
            <w:pPr>
              <w:rPr>
                <w:rFonts w:ascii="Times New Roman" w:eastAsia="Times New Roman" w:hAnsi="Times New Roman" w:cs="Times New Roman"/>
                <w:color w:val="000000"/>
              </w:rPr>
            </w:pPr>
            <w:r w:rsidRPr="002B6F18">
              <w:rPr>
                <w:rFonts w:ascii="Times New Roman" w:eastAsia="Times New Roman" w:hAnsi="Times New Roman" w:cs="Times New Roman"/>
                <w:color w:val="000000"/>
              </w:rPr>
              <w:t>Stream Velocity (m s</w:t>
            </w:r>
            <w:r w:rsidRPr="002B6F18">
              <w:rPr>
                <w:rFonts w:ascii="Times New Roman" w:eastAsia="Times New Roman" w:hAnsi="Times New Roman" w:cs="Times New Roman"/>
                <w:color w:val="000000"/>
                <w:vertAlign w:val="superscript"/>
              </w:rPr>
              <w:t>-1</w:t>
            </w:r>
            <w:r w:rsidRPr="002B6F18">
              <w:rPr>
                <w:rFonts w:ascii="Times New Roman" w:eastAsia="Times New Roman" w:hAnsi="Times New Roman" w:cs="Times New Roman"/>
                <w:color w:val="000000"/>
              </w:rPr>
              <w:t>)</w:t>
            </w:r>
          </w:p>
        </w:tc>
        <w:tc>
          <w:tcPr>
            <w:tcW w:w="3510" w:type="dxa"/>
            <w:tcBorders>
              <w:top w:val="nil"/>
              <w:left w:val="nil"/>
              <w:bottom w:val="single" w:sz="4" w:space="0" w:color="auto"/>
              <w:right w:val="nil"/>
            </w:tcBorders>
            <w:shd w:val="clear" w:color="auto" w:fill="auto"/>
            <w:noWrap/>
            <w:vAlign w:val="center"/>
            <w:hideMark/>
          </w:tcPr>
          <w:p w14:paraId="7294CDBC" w14:textId="77777777" w:rsidR="001A3055" w:rsidRPr="002B6F18" w:rsidRDefault="001A3055">
            <w:pPr>
              <w:rPr>
                <w:rFonts w:ascii="Times New Roman" w:eastAsia="Times New Roman" w:hAnsi="Times New Roman" w:cs="Times New Roman"/>
                <w:color w:val="000000"/>
              </w:rPr>
            </w:pPr>
          </w:p>
        </w:tc>
      </w:tr>
    </w:tbl>
    <w:p w14:paraId="6DCDFDB2" w14:textId="3B06ECA7" w:rsidR="00F423CB" w:rsidRPr="002B6F18" w:rsidRDefault="00F423CB">
      <w:pPr>
        <w:spacing w:line="480" w:lineRule="auto"/>
        <w:rPr>
          <w:rFonts w:ascii="Times New Roman" w:eastAsia="STHupo" w:hAnsi="Times New Roman" w:cs="Times New Roman"/>
        </w:rPr>
      </w:pPr>
    </w:p>
    <w:p w14:paraId="7E412C40" w14:textId="5EDCFE1C" w:rsidR="00D07692" w:rsidRPr="002B6F18" w:rsidRDefault="00D87906">
      <w:pPr>
        <w:spacing w:line="480" w:lineRule="auto"/>
        <w:rPr>
          <w:rFonts w:ascii="Times New Roman" w:eastAsia="STHupo" w:hAnsi="Times New Roman" w:cs="Times New Roman"/>
        </w:rPr>
      </w:pPr>
      <w:r w:rsidRPr="002B6F18">
        <w:rPr>
          <w:rFonts w:ascii="Times New Roman" w:eastAsia="STHupo" w:hAnsi="Times New Roman" w:cs="Times New Roman"/>
        </w:rPr>
        <w:lastRenderedPageBreak/>
        <w:tab/>
      </w:r>
      <w:del w:id="444" w:author="Clay Arango" w:date="2019-04-16T15:32:00Z">
        <w:r w:rsidRPr="002B6F18" w:rsidDel="00DC23FA">
          <w:rPr>
            <w:rFonts w:ascii="Times New Roman" w:eastAsia="STHupo" w:hAnsi="Times New Roman" w:cs="Times New Roman"/>
          </w:rPr>
          <w:delText xml:space="preserve">I started </w:delText>
        </w:r>
      </w:del>
      <w:ins w:id="445" w:author="Clay Arango" w:date="2019-04-16T15:32:00Z">
        <w:r w:rsidR="00DC23FA">
          <w:rPr>
            <w:rFonts w:ascii="Times New Roman" w:eastAsia="STHupo" w:hAnsi="Times New Roman" w:cs="Times New Roman"/>
          </w:rPr>
          <w:t xml:space="preserve">Prior to </w:t>
        </w:r>
      </w:ins>
      <w:r w:rsidRPr="002B6F18">
        <w:rPr>
          <w:rFonts w:ascii="Times New Roman" w:eastAsia="STHupo" w:hAnsi="Times New Roman" w:cs="Times New Roman"/>
        </w:rPr>
        <w:t>model selection</w:t>
      </w:r>
      <w:ins w:id="446" w:author="Clay Arango" w:date="2019-04-16T15:33:00Z">
        <w:r w:rsidR="00DC23FA">
          <w:rPr>
            <w:rFonts w:ascii="Times New Roman" w:eastAsia="STHupo" w:hAnsi="Times New Roman" w:cs="Times New Roman"/>
          </w:rPr>
          <w:t xml:space="preserve">, I used </w:t>
        </w:r>
      </w:ins>
      <w:del w:id="447" w:author="Clay Arango" w:date="2019-04-16T15:33:00Z">
        <w:r w:rsidRPr="002B6F18" w:rsidDel="00DC23FA">
          <w:rPr>
            <w:rFonts w:ascii="Times New Roman" w:eastAsia="STHupo" w:hAnsi="Times New Roman" w:cs="Times New Roman"/>
          </w:rPr>
          <w:delText xml:space="preserve"> with </w:delText>
        </w:r>
      </w:del>
      <w:r w:rsidRPr="002B6F18">
        <w:rPr>
          <w:rFonts w:ascii="Times New Roman" w:eastAsia="STHupo" w:hAnsi="Times New Roman" w:cs="Times New Roman"/>
        </w:rPr>
        <w:t>a pairwise scatterplot of the response and all predictor variables</w:t>
      </w:r>
      <w:ins w:id="448" w:author="Clay Arango" w:date="2019-04-16T15:33:00Z">
        <w:r w:rsidR="00DC23FA">
          <w:rPr>
            <w:rFonts w:ascii="Times New Roman" w:eastAsia="STHupo" w:hAnsi="Times New Roman" w:cs="Times New Roman"/>
          </w:rPr>
          <w:t xml:space="preserve"> to assess collinearity and to reduce predictor variables</w:t>
        </w:r>
      </w:ins>
      <w:r w:rsidRPr="002B6F18">
        <w:rPr>
          <w:rFonts w:ascii="Times New Roman" w:eastAsia="STHupo" w:hAnsi="Times New Roman" w:cs="Times New Roman"/>
        </w:rPr>
        <w:t xml:space="preserve">.  </w:t>
      </w:r>
      <w:del w:id="449" w:author="Clay Arango" w:date="2019-04-16T15:33:00Z">
        <w:r w:rsidR="00736ABD" w:rsidRPr="002B6F18" w:rsidDel="00DC23FA">
          <w:rPr>
            <w:rFonts w:ascii="Times New Roman" w:eastAsia="STHupo" w:hAnsi="Times New Roman" w:cs="Times New Roman"/>
          </w:rPr>
          <w:delText xml:space="preserve">Where </w:delText>
        </w:r>
      </w:del>
      <w:ins w:id="450" w:author="Clay Arango" w:date="2019-04-16T15:33:00Z">
        <w:r w:rsidR="00DC23FA">
          <w:rPr>
            <w:rFonts w:ascii="Times New Roman" w:eastAsia="STHupo" w:hAnsi="Times New Roman" w:cs="Times New Roman"/>
          </w:rPr>
          <w:t xml:space="preserve">When </w:t>
        </w:r>
      </w:ins>
      <w:r w:rsidR="00566EEA" w:rsidRPr="002B6F18">
        <w:rPr>
          <w:rFonts w:ascii="Times New Roman" w:eastAsia="STHupo" w:hAnsi="Times New Roman" w:cs="Times New Roman"/>
        </w:rPr>
        <w:t xml:space="preserve">variables shared a collinearity value of 0.6 </w:t>
      </w:r>
      <w:del w:id="451" w:author="Clay Arango" w:date="2019-04-16T15:33:00Z">
        <w:r w:rsidR="00566EEA" w:rsidRPr="002B6F18" w:rsidDel="00DC23FA">
          <w:rPr>
            <w:rFonts w:ascii="Times New Roman" w:eastAsia="STHupo" w:hAnsi="Times New Roman" w:cs="Times New Roman"/>
          </w:rPr>
          <w:delText xml:space="preserve">and </w:delText>
        </w:r>
      </w:del>
      <w:ins w:id="452" w:author="Clay Arango" w:date="2019-04-16T15:33:00Z">
        <w:r w:rsidR="00DC23FA">
          <w:rPr>
            <w:rFonts w:ascii="Times New Roman" w:eastAsia="STHupo" w:hAnsi="Times New Roman" w:cs="Times New Roman"/>
          </w:rPr>
          <w:t xml:space="preserve">or </w:t>
        </w:r>
      </w:ins>
      <w:r w:rsidR="00566EEA" w:rsidRPr="002B6F18">
        <w:rPr>
          <w:rFonts w:ascii="Times New Roman" w:eastAsia="STHupo" w:hAnsi="Times New Roman" w:cs="Times New Roman"/>
        </w:rPr>
        <w:t xml:space="preserve">greater, I kept the variable that had the best relationship with the response and removed the other variable from further </w:t>
      </w:r>
      <w:commentRangeStart w:id="453"/>
      <w:r w:rsidR="00566EEA" w:rsidRPr="002B6F18">
        <w:rPr>
          <w:rFonts w:ascii="Times New Roman" w:eastAsia="STHupo" w:hAnsi="Times New Roman" w:cs="Times New Roman"/>
        </w:rPr>
        <w:t>analysis</w:t>
      </w:r>
      <w:commentRangeEnd w:id="453"/>
      <w:r w:rsidR="00DC23FA">
        <w:rPr>
          <w:rStyle w:val="CommentReference"/>
        </w:rPr>
        <w:commentReference w:id="453"/>
      </w:r>
      <w:r w:rsidR="00566EEA" w:rsidRPr="002B6F18">
        <w:rPr>
          <w:rFonts w:ascii="Times New Roman" w:eastAsia="STHupo" w:hAnsi="Times New Roman" w:cs="Times New Roman"/>
        </w:rPr>
        <w:t xml:space="preserve">.  </w:t>
      </w:r>
      <w:r w:rsidR="00CC5F47" w:rsidRPr="002B6F18">
        <w:rPr>
          <w:rFonts w:ascii="Times New Roman" w:eastAsia="STHupo" w:hAnsi="Times New Roman" w:cs="Times New Roman"/>
        </w:rPr>
        <w:t xml:space="preserve">I then chose a general linear model </w:t>
      </w:r>
      <w:r w:rsidR="003E0D51" w:rsidRPr="002B6F18">
        <w:rPr>
          <w:rFonts w:ascii="Times New Roman" w:eastAsia="STHupo" w:hAnsi="Times New Roman" w:cs="Times New Roman"/>
        </w:rPr>
        <w:t xml:space="preserve">(GLM) </w:t>
      </w:r>
      <w:r w:rsidR="00CC5F47" w:rsidRPr="002B6F18">
        <w:rPr>
          <w:rFonts w:ascii="Times New Roman" w:eastAsia="STHupo" w:hAnsi="Times New Roman" w:cs="Times New Roman"/>
        </w:rPr>
        <w:t xml:space="preserve">with several predictors and no interactions and used </w:t>
      </w:r>
      <w:del w:id="454" w:author="Clay Arango" w:date="2019-04-16T15:34:00Z">
        <w:r w:rsidR="00CC5F47" w:rsidRPr="002B6F18" w:rsidDel="00DC23FA">
          <w:rPr>
            <w:rFonts w:ascii="Times New Roman" w:eastAsia="STHupo" w:hAnsi="Times New Roman" w:cs="Times New Roman"/>
          </w:rPr>
          <w:delText xml:space="preserve">R’s </w:delText>
        </w:r>
      </w:del>
      <w:ins w:id="455" w:author="Clay Arango" w:date="2019-04-16T15:34:00Z">
        <w:r w:rsidR="00DC23FA">
          <w:rPr>
            <w:rFonts w:ascii="Times New Roman" w:eastAsia="STHupo" w:hAnsi="Times New Roman" w:cs="Times New Roman"/>
          </w:rPr>
          <w:t>the</w:t>
        </w:r>
        <w:r w:rsidR="00DC23FA" w:rsidRPr="002B6F18">
          <w:rPr>
            <w:rFonts w:ascii="Times New Roman" w:eastAsia="STHupo" w:hAnsi="Times New Roman" w:cs="Times New Roman"/>
          </w:rPr>
          <w:t xml:space="preserve"> </w:t>
        </w:r>
      </w:ins>
      <w:r w:rsidR="00CC5F47" w:rsidRPr="002B6F18">
        <w:rPr>
          <w:rFonts w:ascii="Times New Roman" w:eastAsia="STHupo" w:hAnsi="Times New Roman" w:cs="Times New Roman"/>
        </w:rPr>
        <w:t xml:space="preserve">“drop 1” and “step” functions </w:t>
      </w:r>
      <w:ins w:id="456" w:author="Clay Arango" w:date="2019-04-16T15:34:00Z">
        <w:r w:rsidR="00DC23FA">
          <w:rPr>
            <w:rFonts w:ascii="Times New Roman" w:eastAsia="STHupo" w:hAnsi="Times New Roman" w:cs="Times New Roman"/>
          </w:rPr>
          <w:t xml:space="preserve">in R to </w:t>
        </w:r>
      </w:ins>
      <w:del w:id="457" w:author="Clay Arango" w:date="2019-04-16T15:34:00Z">
        <w:r w:rsidR="00CC5F47" w:rsidRPr="002B6F18" w:rsidDel="00DC23FA">
          <w:rPr>
            <w:rFonts w:ascii="Times New Roman" w:eastAsia="STHupo" w:hAnsi="Times New Roman" w:cs="Times New Roman"/>
          </w:rPr>
          <w:delText xml:space="preserve">which </w:delText>
        </w:r>
      </w:del>
      <w:r w:rsidR="00CC5F47" w:rsidRPr="002B6F18">
        <w:rPr>
          <w:rFonts w:ascii="Times New Roman" w:eastAsia="STHupo" w:hAnsi="Times New Roman" w:cs="Times New Roman"/>
        </w:rPr>
        <w:t>return</w:t>
      </w:r>
      <w:del w:id="458" w:author="Clay Arango" w:date="2019-04-16T15:34:00Z">
        <w:r w:rsidR="00CC5F47" w:rsidRPr="002B6F18" w:rsidDel="00DC23FA">
          <w:rPr>
            <w:rFonts w:ascii="Times New Roman" w:eastAsia="STHupo" w:hAnsi="Times New Roman" w:cs="Times New Roman"/>
          </w:rPr>
          <w:delText xml:space="preserve">ed </w:delText>
        </w:r>
      </w:del>
      <w:ins w:id="459" w:author="Clay Arango" w:date="2019-04-16T15:34:00Z">
        <w:r w:rsidR="00DC23FA">
          <w:rPr>
            <w:rFonts w:ascii="Times New Roman" w:eastAsia="STHupo" w:hAnsi="Times New Roman" w:cs="Times New Roman"/>
          </w:rPr>
          <w:t xml:space="preserve"> </w:t>
        </w:r>
      </w:ins>
      <w:r w:rsidR="00CC5F47" w:rsidRPr="002B6F18">
        <w:rPr>
          <w:rFonts w:ascii="Times New Roman" w:eastAsia="STHupo" w:hAnsi="Times New Roman" w:cs="Times New Roman"/>
        </w:rPr>
        <w:t>AIC values associated wi</w:t>
      </w:r>
      <w:r w:rsidR="002B422F" w:rsidRPr="002B6F18">
        <w:rPr>
          <w:rFonts w:ascii="Times New Roman" w:eastAsia="STHupo" w:hAnsi="Times New Roman" w:cs="Times New Roman"/>
        </w:rPr>
        <w:t>th each predictor variable.  Variables that performed poorly were removed and other unused variables were added in and the process was repeated.</w:t>
      </w:r>
      <w:r w:rsidR="003E0D51" w:rsidRPr="002B6F18">
        <w:rPr>
          <w:rFonts w:ascii="Times New Roman" w:eastAsia="STHupo" w:hAnsi="Times New Roman" w:cs="Times New Roman"/>
        </w:rPr>
        <w:t xml:space="preserve">  After I had worked</w:t>
      </w:r>
      <w:r w:rsidR="002B422F" w:rsidRPr="002B6F18">
        <w:rPr>
          <w:rFonts w:ascii="Times New Roman" w:eastAsia="STHupo" w:hAnsi="Times New Roman" w:cs="Times New Roman"/>
        </w:rPr>
        <w:t xml:space="preserve"> throug</w:t>
      </w:r>
      <w:r w:rsidR="003E0D51" w:rsidRPr="002B6F18">
        <w:rPr>
          <w:rFonts w:ascii="Times New Roman" w:eastAsia="STHupo" w:hAnsi="Times New Roman" w:cs="Times New Roman"/>
        </w:rPr>
        <w:t>h the list of variables I had a small subset remaining with which I constructed several different GLM</w:t>
      </w:r>
      <w:del w:id="460" w:author="Clay Arango" w:date="2019-04-16T15:35:00Z">
        <w:r w:rsidR="003E0D51" w:rsidRPr="002B6F18" w:rsidDel="00DC23FA">
          <w:rPr>
            <w:rFonts w:ascii="Times New Roman" w:eastAsia="STHupo" w:hAnsi="Times New Roman" w:cs="Times New Roman"/>
          </w:rPr>
          <w:delText>’</w:delText>
        </w:r>
      </w:del>
      <w:r w:rsidR="003E0D51" w:rsidRPr="002B6F18">
        <w:rPr>
          <w:rFonts w:ascii="Times New Roman" w:eastAsia="STHupo" w:hAnsi="Times New Roman" w:cs="Times New Roman"/>
        </w:rPr>
        <w:t>s</w:t>
      </w:r>
      <w:ins w:id="461" w:author="Clay Arango" w:date="2019-04-16T15:34:00Z">
        <w:r w:rsidR="00DC23FA">
          <w:rPr>
            <w:rFonts w:ascii="Times New Roman" w:eastAsia="STHupo" w:hAnsi="Times New Roman" w:cs="Times New Roman"/>
          </w:rPr>
          <w:t xml:space="preserve"> for each response variable and it</w:t>
        </w:r>
      </w:ins>
      <w:ins w:id="462" w:author="Clay Arango" w:date="2019-04-16T15:35:00Z">
        <w:r w:rsidR="00DC23FA">
          <w:rPr>
            <w:rFonts w:ascii="Times New Roman" w:eastAsia="STHupo" w:hAnsi="Times New Roman" w:cs="Times New Roman"/>
          </w:rPr>
          <w:t>s remaining predictors</w:t>
        </w:r>
      </w:ins>
      <w:r w:rsidR="003E0D51" w:rsidRPr="002B6F18">
        <w:rPr>
          <w:rFonts w:ascii="Times New Roman" w:eastAsia="STHupo" w:hAnsi="Times New Roman" w:cs="Times New Roman"/>
        </w:rPr>
        <w:t>.  I used R’s “</w:t>
      </w:r>
      <w:proofErr w:type="spellStart"/>
      <w:r w:rsidR="003E0D51" w:rsidRPr="002B6F18">
        <w:rPr>
          <w:rFonts w:ascii="Times New Roman" w:eastAsia="STHupo" w:hAnsi="Times New Roman" w:cs="Times New Roman"/>
        </w:rPr>
        <w:t>anova</w:t>
      </w:r>
      <w:proofErr w:type="spellEnd"/>
      <w:r w:rsidR="003E0D51" w:rsidRPr="002B6F18">
        <w:rPr>
          <w:rFonts w:ascii="Times New Roman" w:eastAsia="STHupo" w:hAnsi="Times New Roman" w:cs="Times New Roman"/>
        </w:rPr>
        <w:t>” function to compare these GLM</w:t>
      </w:r>
      <w:del w:id="463" w:author="Clay Arango" w:date="2019-04-16T15:35:00Z">
        <w:r w:rsidR="00DE0548" w:rsidRPr="002B6F18" w:rsidDel="00DC23FA">
          <w:rPr>
            <w:rFonts w:ascii="Times New Roman" w:eastAsia="STHupo" w:hAnsi="Times New Roman" w:cs="Times New Roman"/>
          </w:rPr>
          <w:delText>’</w:delText>
        </w:r>
      </w:del>
      <w:r w:rsidR="00DE0548" w:rsidRPr="002B6F18">
        <w:rPr>
          <w:rFonts w:ascii="Times New Roman" w:eastAsia="STHupo" w:hAnsi="Times New Roman" w:cs="Times New Roman"/>
        </w:rPr>
        <w:t xml:space="preserve">s with </w:t>
      </w:r>
      <w:del w:id="464" w:author="Clay Arango" w:date="2019-04-16T15:35:00Z">
        <w:r w:rsidR="00DE0548" w:rsidRPr="002B6F18" w:rsidDel="00DC23FA">
          <w:rPr>
            <w:rFonts w:ascii="Times New Roman" w:eastAsia="STHupo" w:hAnsi="Times New Roman" w:cs="Times New Roman"/>
          </w:rPr>
          <w:delText xml:space="preserve">one </w:delText>
        </w:r>
      </w:del>
      <w:ins w:id="465" w:author="Clay Arango" w:date="2019-04-16T15:35:00Z">
        <w:r w:rsidR="00DC23FA">
          <w:rPr>
            <w:rFonts w:ascii="Times New Roman" w:eastAsia="STHupo" w:hAnsi="Times New Roman" w:cs="Times New Roman"/>
          </w:rPr>
          <w:t>each</w:t>
        </w:r>
        <w:r w:rsidR="00DC23FA" w:rsidRPr="002B6F18">
          <w:rPr>
            <w:rFonts w:ascii="Times New Roman" w:eastAsia="STHupo" w:hAnsi="Times New Roman" w:cs="Times New Roman"/>
          </w:rPr>
          <w:t xml:space="preserve"> </w:t>
        </w:r>
      </w:ins>
      <w:r w:rsidR="00DE0548" w:rsidRPr="002B6F18">
        <w:rPr>
          <w:rFonts w:ascii="Times New Roman" w:eastAsia="STHupo" w:hAnsi="Times New Roman" w:cs="Times New Roman"/>
        </w:rPr>
        <w:t xml:space="preserve">another </w:t>
      </w:r>
      <w:del w:id="466" w:author="Clay Arango" w:date="2019-04-16T15:35:00Z">
        <w:r w:rsidR="00DE0548" w:rsidRPr="002B6F18" w:rsidDel="00DC23FA">
          <w:rPr>
            <w:rFonts w:ascii="Times New Roman" w:eastAsia="STHupo" w:hAnsi="Times New Roman" w:cs="Times New Roman"/>
          </w:rPr>
          <w:delText>which returned p-values a</w:delText>
        </w:r>
        <w:r w:rsidR="0085414B" w:rsidRPr="002B6F18" w:rsidDel="00DC23FA">
          <w:rPr>
            <w:rFonts w:ascii="Times New Roman" w:eastAsia="STHupo" w:hAnsi="Times New Roman" w:cs="Times New Roman"/>
          </w:rPr>
          <w:delText>ssociated with the comparison</w:delText>
        </w:r>
      </w:del>
      <w:ins w:id="467" w:author="Clay Arango" w:date="2019-04-16T15:35:00Z">
        <w:r w:rsidR="00DC23FA">
          <w:rPr>
            <w:rFonts w:ascii="Times New Roman" w:eastAsia="STHupo" w:hAnsi="Times New Roman" w:cs="Times New Roman"/>
          </w:rPr>
          <w:t>to evaluate the most explanatory model from among the possible models</w:t>
        </w:r>
      </w:ins>
      <w:r w:rsidR="0085414B" w:rsidRPr="002B6F18">
        <w:rPr>
          <w:rFonts w:ascii="Times New Roman" w:eastAsia="STHupo" w:hAnsi="Times New Roman" w:cs="Times New Roman"/>
        </w:rPr>
        <w:t>.  From the best of these models, I then constructed a Q-Q plot, a residual plot</w:t>
      </w:r>
      <w:ins w:id="468" w:author="Clay Arango" w:date="2019-04-16T15:36:00Z">
        <w:r w:rsidR="00DC23FA">
          <w:rPr>
            <w:rFonts w:ascii="Times New Roman" w:eastAsia="STHupo" w:hAnsi="Times New Roman" w:cs="Times New Roman"/>
          </w:rPr>
          <w:t>,</w:t>
        </w:r>
      </w:ins>
      <w:r w:rsidR="0085414B" w:rsidRPr="002B6F18">
        <w:rPr>
          <w:rFonts w:ascii="Times New Roman" w:eastAsia="STHupo" w:hAnsi="Times New Roman" w:cs="Times New Roman"/>
        </w:rPr>
        <w:t xml:space="preserve"> and </w:t>
      </w:r>
      <w:del w:id="469" w:author="Clay Arango" w:date="2019-04-16T15:36:00Z">
        <w:r w:rsidR="0085414B" w:rsidRPr="002B6F18" w:rsidDel="00DC23FA">
          <w:rPr>
            <w:rFonts w:ascii="Times New Roman" w:eastAsia="STHupo" w:hAnsi="Times New Roman" w:cs="Times New Roman"/>
          </w:rPr>
          <w:delText xml:space="preserve">ran </w:delText>
        </w:r>
      </w:del>
      <w:ins w:id="470" w:author="Clay Arango" w:date="2019-04-16T15:36:00Z">
        <w:r w:rsidR="00DC23FA">
          <w:rPr>
            <w:rFonts w:ascii="Times New Roman" w:eastAsia="STHupo" w:hAnsi="Times New Roman" w:cs="Times New Roman"/>
          </w:rPr>
          <w:t xml:space="preserve">performed </w:t>
        </w:r>
      </w:ins>
      <w:r w:rsidR="0085414B" w:rsidRPr="002B6F18">
        <w:rPr>
          <w:rFonts w:ascii="Times New Roman" w:eastAsia="STHupo" w:hAnsi="Times New Roman" w:cs="Times New Roman"/>
        </w:rPr>
        <w:t>an Anderson-Darling test for normality</w:t>
      </w:r>
      <w:r w:rsidR="00EE37D1" w:rsidRPr="002B6F18">
        <w:rPr>
          <w:rFonts w:ascii="Times New Roman" w:eastAsia="STHupo" w:hAnsi="Times New Roman" w:cs="Times New Roman"/>
        </w:rPr>
        <w:t xml:space="preserve"> on the residuals</w:t>
      </w:r>
      <w:r w:rsidR="0085414B" w:rsidRPr="002B6F18">
        <w:rPr>
          <w:rFonts w:ascii="Times New Roman" w:eastAsia="STHupo" w:hAnsi="Times New Roman" w:cs="Times New Roman"/>
        </w:rPr>
        <w:t>.</w:t>
      </w:r>
      <w:r w:rsidR="00EE37D1" w:rsidRPr="002B6F18">
        <w:rPr>
          <w:rFonts w:ascii="Times New Roman" w:eastAsia="STHupo" w:hAnsi="Times New Roman" w:cs="Times New Roman"/>
        </w:rPr>
        <w:t xml:space="preserve">  If these results showed evidence of heteroscedasticity or non-normal residuals</w:t>
      </w:r>
      <w:r w:rsidR="00B61BEA" w:rsidRPr="002B6F18">
        <w:rPr>
          <w:rFonts w:ascii="Times New Roman" w:eastAsia="STHupo" w:hAnsi="Times New Roman" w:cs="Times New Roman"/>
        </w:rPr>
        <w:t xml:space="preserve"> I moved to a </w:t>
      </w:r>
      <w:r w:rsidR="00EE37D1" w:rsidRPr="002B6F18">
        <w:rPr>
          <w:rFonts w:ascii="Times New Roman" w:eastAsia="STHupo" w:hAnsi="Times New Roman" w:cs="Times New Roman"/>
        </w:rPr>
        <w:t>generalized linear model (GZLM).</w:t>
      </w:r>
      <w:r w:rsidR="0037372E" w:rsidRPr="002B6F18">
        <w:rPr>
          <w:rFonts w:ascii="Times New Roman" w:eastAsia="STHupo" w:hAnsi="Times New Roman" w:cs="Times New Roman"/>
        </w:rPr>
        <w:t xml:space="preserve">  A different GZLM was constructed with the variables in question for each of the random effects listed in </w:t>
      </w:r>
      <w:r w:rsidR="0037372E" w:rsidRPr="00D03DCF">
        <w:rPr>
          <w:rFonts w:ascii="Times New Roman" w:eastAsia="STHupo" w:hAnsi="Times New Roman" w:cs="Times New Roman"/>
        </w:rPr>
        <w:fldChar w:fldCharType="begin"/>
      </w:r>
      <w:r w:rsidR="0037372E" w:rsidRPr="002B6F18">
        <w:rPr>
          <w:rFonts w:ascii="Times New Roman" w:eastAsia="STHupo" w:hAnsi="Times New Roman" w:cs="Times New Roman"/>
        </w:rPr>
        <w:instrText xml:space="preserve"> REF _Ref536624930 \h  \* MERGEFORMAT </w:instrText>
      </w:r>
      <w:r w:rsidR="0037372E" w:rsidRPr="00D03DCF">
        <w:rPr>
          <w:rFonts w:ascii="Times New Roman" w:eastAsia="STHupo" w:hAnsi="Times New Roman" w:cs="Times New Roman"/>
        </w:rPr>
      </w:r>
      <w:r w:rsidR="0037372E" w:rsidRPr="00D03DCF">
        <w:rPr>
          <w:rFonts w:ascii="Times New Roman" w:eastAsia="STHupo" w:hAnsi="Times New Roman" w:cs="Times New Roman"/>
        </w:rPr>
        <w:fldChar w:fldCharType="separate"/>
      </w:r>
      <w:r w:rsidR="0037372E" w:rsidRPr="002B6F18">
        <w:rPr>
          <w:rFonts w:ascii="Times New Roman" w:hAnsi="Times New Roman" w:cs="Times New Roman"/>
          <w:bCs/>
        </w:rPr>
        <w:t xml:space="preserve">Table </w:t>
      </w:r>
      <w:r w:rsidR="0037372E" w:rsidRPr="002B6F18">
        <w:rPr>
          <w:rFonts w:ascii="Times New Roman" w:hAnsi="Times New Roman" w:cs="Times New Roman"/>
          <w:bCs/>
          <w:noProof/>
        </w:rPr>
        <w:t>1</w:t>
      </w:r>
      <w:r w:rsidR="0037372E" w:rsidRPr="00D03DCF">
        <w:rPr>
          <w:rFonts w:ascii="Times New Roman" w:eastAsia="STHupo" w:hAnsi="Times New Roman" w:cs="Times New Roman"/>
        </w:rPr>
        <w:fldChar w:fldCharType="end"/>
      </w:r>
      <w:r w:rsidR="0037372E" w:rsidRPr="002B6F18">
        <w:rPr>
          <w:rFonts w:ascii="Times New Roman" w:eastAsia="STHupo" w:hAnsi="Times New Roman" w:cs="Times New Roman"/>
        </w:rPr>
        <w:t>.  These</w:t>
      </w:r>
      <w:r w:rsidR="00B61BEA" w:rsidRPr="002B6F18">
        <w:rPr>
          <w:rFonts w:ascii="Times New Roman" w:eastAsia="STHupo" w:hAnsi="Times New Roman" w:cs="Times New Roman"/>
        </w:rPr>
        <w:t xml:space="preserve"> were then analyzed with residual plots and the </w:t>
      </w:r>
      <w:proofErr w:type="spellStart"/>
      <w:r w:rsidR="00B61BEA" w:rsidRPr="002B6F18">
        <w:rPr>
          <w:rFonts w:ascii="Times New Roman" w:eastAsia="STHupo" w:hAnsi="Times New Roman" w:cs="Times New Roman"/>
        </w:rPr>
        <w:t>anova</w:t>
      </w:r>
      <w:proofErr w:type="spellEnd"/>
      <w:r w:rsidR="00B61BEA" w:rsidRPr="002B6F18">
        <w:rPr>
          <w:rFonts w:ascii="Times New Roman" w:eastAsia="STHupo" w:hAnsi="Times New Roman" w:cs="Times New Roman"/>
        </w:rPr>
        <w:t xml:space="preserve"> function and based on the weight of evidence, the best of these was used </w:t>
      </w:r>
      <w:r w:rsidR="00A40280" w:rsidRPr="002B6F18">
        <w:rPr>
          <w:rFonts w:ascii="Times New Roman" w:eastAsia="STHupo" w:hAnsi="Times New Roman" w:cs="Times New Roman"/>
        </w:rPr>
        <w:t xml:space="preserve">in a GZLM that allowed for </w:t>
      </w:r>
      <w:r w:rsidR="00B61BEA" w:rsidRPr="002B6F18">
        <w:rPr>
          <w:rFonts w:ascii="Times New Roman" w:eastAsia="STHupo" w:hAnsi="Times New Roman" w:cs="Times New Roman"/>
        </w:rPr>
        <w:t>al</w:t>
      </w:r>
      <w:r w:rsidR="00A40280" w:rsidRPr="002B6F18">
        <w:rPr>
          <w:rFonts w:ascii="Times New Roman" w:eastAsia="STHupo" w:hAnsi="Times New Roman" w:cs="Times New Roman"/>
        </w:rPr>
        <w:t xml:space="preserve">ternate variance structures.  This process of residual analysis and comparison was then repeated for models </w:t>
      </w:r>
      <w:ins w:id="471" w:author="Clay Arango" w:date="2019-04-16T15:37:00Z">
        <w:r w:rsidR="00DC23FA">
          <w:rPr>
            <w:rFonts w:ascii="Times New Roman" w:eastAsia="STHupo" w:hAnsi="Times New Roman" w:cs="Times New Roman"/>
          </w:rPr>
          <w:t>using alternate variance structures</w:t>
        </w:r>
      </w:ins>
      <w:del w:id="472" w:author="Clay Arango" w:date="2019-04-16T15:37:00Z">
        <w:r w:rsidR="00A40280" w:rsidRPr="002B6F18" w:rsidDel="00DC23FA">
          <w:rPr>
            <w:rFonts w:ascii="Times New Roman" w:eastAsia="STHupo" w:hAnsi="Times New Roman" w:cs="Times New Roman"/>
          </w:rPr>
          <w:delText>with variance that was constant, varied by power, exponential</w:delText>
        </w:r>
        <w:r w:rsidR="00CC4626" w:rsidRPr="002B6F18" w:rsidDel="00DC23FA">
          <w:rPr>
            <w:rFonts w:ascii="Times New Roman" w:eastAsia="STHupo" w:hAnsi="Times New Roman" w:cs="Times New Roman"/>
          </w:rPr>
          <w:delText>, and constant power</w:delText>
        </w:r>
      </w:del>
      <w:r w:rsidR="00CC4626" w:rsidRPr="002B6F18">
        <w:rPr>
          <w:rFonts w:ascii="Times New Roman" w:eastAsia="STHupo" w:hAnsi="Times New Roman" w:cs="Times New Roman"/>
        </w:rPr>
        <w:t xml:space="preserve">.  If the best of these models (based on p-values and residual analysis) did not appear to meet the </w:t>
      </w:r>
      <w:r w:rsidR="00CC4626" w:rsidRPr="002B6F18">
        <w:rPr>
          <w:rFonts w:ascii="Times New Roman" w:eastAsia="STHupo" w:hAnsi="Times New Roman" w:cs="Times New Roman"/>
        </w:rPr>
        <w:lastRenderedPageBreak/>
        <w:t xml:space="preserve">model assumptions, the response variable was then transformed </w:t>
      </w:r>
      <w:del w:id="473" w:author="Clay Arango" w:date="2019-04-16T15:37:00Z">
        <w:r w:rsidR="00CC4626" w:rsidRPr="002B6F18" w:rsidDel="00DC23FA">
          <w:rPr>
            <w:rFonts w:ascii="Times New Roman" w:eastAsia="STHupo" w:hAnsi="Times New Roman" w:cs="Times New Roman"/>
          </w:rPr>
          <w:delText xml:space="preserve">with a mild transformation </w:delText>
        </w:r>
      </w:del>
      <w:proofErr w:type="gramStart"/>
      <w:ins w:id="474" w:author="Clay Arango" w:date="2019-04-16T15:37:00Z">
        <w:r w:rsidR="00DC23FA">
          <w:rPr>
            <w:rFonts w:ascii="Times New Roman" w:eastAsia="STHupo" w:hAnsi="Times New Roman" w:cs="Times New Roman"/>
          </w:rPr>
          <w:t>using ??</w:t>
        </w:r>
        <w:proofErr w:type="gramEnd"/>
        <w:r w:rsidR="00DC23FA">
          <w:rPr>
            <w:rFonts w:ascii="Times New Roman" w:eastAsia="STHupo" w:hAnsi="Times New Roman" w:cs="Times New Roman"/>
          </w:rPr>
          <w:t xml:space="preserve"> </w:t>
        </w:r>
      </w:ins>
      <w:proofErr w:type="gramStart"/>
      <w:r w:rsidR="00CC4626" w:rsidRPr="002B6F18">
        <w:rPr>
          <w:rFonts w:ascii="Times New Roman" w:eastAsia="STHupo" w:hAnsi="Times New Roman" w:cs="Times New Roman"/>
        </w:rPr>
        <w:t>and</w:t>
      </w:r>
      <w:proofErr w:type="gramEnd"/>
      <w:r w:rsidR="00CC4626" w:rsidRPr="002B6F18">
        <w:rPr>
          <w:rFonts w:ascii="Times New Roman" w:eastAsia="STHupo" w:hAnsi="Times New Roman" w:cs="Times New Roman"/>
        </w:rPr>
        <w:t xml:space="preserve"> the process of model selection was started again.  I proceeded with model selection in this way working iteratively with stronger response transformations</w:t>
      </w:r>
      <w:r w:rsidR="00163A8A" w:rsidRPr="002B6F18">
        <w:rPr>
          <w:rFonts w:ascii="Times New Roman" w:eastAsia="STHupo" w:hAnsi="Times New Roman" w:cs="Times New Roman"/>
        </w:rPr>
        <w:t xml:space="preserve"> </w:t>
      </w:r>
      <w:ins w:id="475" w:author="Clay Arango" w:date="2019-04-16T15:53:00Z">
        <w:r w:rsidR="005B2AD8">
          <w:rPr>
            <w:rFonts w:ascii="Times New Roman" w:eastAsia="STHupo" w:hAnsi="Times New Roman" w:cs="Times New Roman"/>
          </w:rPr>
          <w:t xml:space="preserve">such as XX </w:t>
        </w:r>
      </w:ins>
      <w:r w:rsidR="00163A8A" w:rsidRPr="002B6F18">
        <w:rPr>
          <w:rFonts w:ascii="Times New Roman" w:eastAsia="STHupo" w:hAnsi="Times New Roman" w:cs="Times New Roman"/>
        </w:rPr>
        <w:t xml:space="preserve">until a model was produced that best met assumptions.  I then went back to the non-collinear variables that were not included in the current model and included them as an interaction term one by one and compared these to each other while analyzing the residuals.  The best of these was then </w:t>
      </w:r>
      <w:commentRangeStart w:id="476"/>
      <w:r w:rsidR="00163A8A" w:rsidRPr="002B6F18">
        <w:rPr>
          <w:rFonts w:ascii="Times New Roman" w:eastAsia="STHupo" w:hAnsi="Times New Roman" w:cs="Times New Roman"/>
        </w:rPr>
        <w:t xml:space="preserve">considered </w:t>
      </w:r>
      <w:commentRangeEnd w:id="476"/>
      <w:r w:rsidR="006D4566">
        <w:rPr>
          <w:rStyle w:val="CommentReference"/>
        </w:rPr>
        <w:commentReference w:id="476"/>
      </w:r>
      <w:r w:rsidR="00D07692" w:rsidRPr="002B6F18">
        <w:rPr>
          <w:rFonts w:ascii="Times New Roman" w:eastAsia="STHupo" w:hAnsi="Times New Roman" w:cs="Times New Roman"/>
        </w:rPr>
        <w:t xml:space="preserve">the </w:t>
      </w:r>
      <w:r w:rsidR="00163A8A" w:rsidRPr="002B6F18">
        <w:rPr>
          <w:rFonts w:ascii="Times New Roman" w:eastAsia="STHupo" w:hAnsi="Times New Roman" w:cs="Times New Roman"/>
        </w:rPr>
        <w:t>final</w:t>
      </w:r>
      <w:r w:rsidR="00D07692" w:rsidRPr="002B6F18">
        <w:rPr>
          <w:rFonts w:ascii="Times New Roman" w:eastAsia="STHupo" w:hAnsi="Times New Roman" w:cs="Times New Roman"/>
        </w:rPr>
        <w:t xml:space="preserve"> model</w:t>
      </w:r>
      <w:r w:rsidR="00163A8A" w:rsidRPr="002B6F18">
        <w:rPr>
          <w:rFonts w:ascii="Times New Roman" w:eastAsia="STHupo" w:hAnsi="Times New Roman" w:cs="Times New Roman"/>
        </w:rPr>
        <w:t xml:space="preserve">. </w:t>
      </w:r>
      <w:ins w:id="477" w:author="Clay Arango" w:date="2019-04-16T15:37:00Z">
        <w:r w:rsidR="00DC23FA">
          <w:rPr>
            <w:rFonts w:ascii="Times New Roman" w:eastAsia="STHupo" w:hAnsi="Times New Roman" w:cs="Times New Roman"/>
          </w:rPr>
          <w:t xml:space="preserve"> S</w:t>
        </w:r>
      </w:ins>
      <w:ins w:id="478" w:author="Clay Arango" w:date="2019-04-16T15:38:00Z">
        <w:r w:rsidR="00DC23FA">
          <w:rPr>
            <w:rFonts w:ascii="Times New Roman" w:eastAsia="STHupo" w:hAnsi="Times New Roman" w:cs="Times New Roman"/>
          </w:rPr>
          <w:t>omewhere in this paragraph put alpha value of 0.05</w:t>
        </w:r>
      </w:ins>
    </w:p>
    <w:p w14:paraId="33AC0200" w14:textId="251E58D5" w:rsidR="008D1702" w:rsidRDefault="008D1702">
      <w:pPr>
        <w:spacing w:line="480" w:lineRule="auto"/>
        <w:jc w:val="center"/>
        <w:outlineLvl w:val="0"/>
        <w:rPr>
          <w:rFonts w:ascii="Times New Roman" w:eastAsia="STHupo" w:hAnsi="Times New Roman" w:cs="Times New Roman"/>
          <w:b/>
        </w:rPr>
      </w:pPr>
      <w:r w:rsidRPr="002B6F18">
        <w:rPr>
          <w:rFonts w:ascii="Times New Roman" w:eastAsia="STHupo" w:hAnsi="Times New Roman" w:cs="Times New Roman"/>
          <w:b/>
        </w:rPr>
        <w:t xml:space="preserve">Results </w:t>
      </w:r>
    </w:p>
    <w:p w14:paraId="36746AB2" w14:textId="578CDDF1" w:rsidR="00751E96" w:rsidRDefault="0095278B" w:rsidP="003D61DC">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Seasonal Variables</w:t>
      </w:r>
    </w:p>
    <w:p w14:paraId="013F77B0" w14:textId="47925E6F" w:rsidR="003A4E74" w:rsidRPr="003D61DC" w:rsidRDefault="00DA0A78" w:rsidP="003D61DC">
      <w:pPr>
        <w:spacing w:line="480" w:lineRule="auto"/>
        <w:ind w:firstLine="720"/>
        <w:rPr>
          <w:rFonts w:ascii="Times New Roman" w:eastAsia="STHupo" w:hAnsi="Times New Roman" w:cs="Times New Roman"/>
        </w:rPr>
      </w:pPr>
      <w:r>
        <w:rPr>
          <w:rFonts w:ascii="Times New Roman" w:eastAsia="STHupo" w:hAnsi="Times New Roman" w:cs="Times New Roman"/>
          <w:noProof/>
        </w:rPr>
        <w:t>S</w:t>
      </w:r>
      <w:r w:rsidR="00C01DE7">
        <w:rPr>
          <w:rFonts w:ascii="Times New Roman" w:eastAsia="STHupo" w:hAnsi="Times New Roman" w:cs="Times New Roman"/>
          <w:noProof/>
        </w:rPr>
        <w:t>tream</w:t>
      </w:r>
      <w:r>
        <w:rPr>
          <w:rFonts w:ascii="Times New Roman" w:eastAsia="STHupo" w:hAnsi="Times New Roman" w:cs="Times New Roman"/>
          <w:noProof/>
        </w:rPr>
        <w:t xml:space="preserve"> discharges ranged</w:t>
      </w:r>
      <w:r w:rsidR="00C01DE7" w:rsidRPr="002B6F18">
        <w:rPr>
          <w:rFonts w:ascii="Times New Roman" w:eastAsia="STHupo" w:hAnsi="Times New Roman" w:cs="Times New Roman"/>
          <w:noProof/>
        </w:rPr>
        <w:t xml:space="preserve"> from 0.3</w:t>
      </w:r>
      <w:r>
        <w:rPr>
          <w:rFonts w:ascii="Times New Roman" w:eastAsia="STHupo" w:hAnsi="Times New Roman" w:cs="Times New Roman"/>
          <w:noProof/>
        </w:rPr>
        <w:t xml:space="preserve"> to 65.5 L </w:t>
      </w:r>
      <w:r w:rsidR="00C01DE7" w:rsidRPr="002B6F18">
        <w:rPr>
          <w:rFonts w:ascii="Times New Roman" w:eastAsia="STHupo" w:hAnsi="Times New Roman" w:cs="Times New Roman"/>
          <w:noProof/>
        </w:rPr>
        <w:t>s</w:t>
      </w:r>
      <w:r w:rsidRPr="003D61DC">
        <w:rPr>
          <w:rFonts w:ascii="Times New Roman" w:eastAsia="STHupo" w:hAnsi="Times New Roman" w:cs="Times New Roman"/>
          <w:noProof/>
          <w:vertAlign w:val="superscript"/>
        </w:rPr>
        <w:t>-1</w:t>
      </w:r>
      <w:commentRangeStart w:id="479"/>
      <w:ins w:id="480" w:author="Clay Arango" w:date="2019-04-16T16:09:00Z">
        <w:r w:rsidR="00743B58" w:rsidRPr="00743B58">
          <w:rPr>
            <w:rFonts w:ascii="Times New Roman" w:eastAsia="STHupo" w:hAnsi="Times New Roman" w:cs="Times New Roman"/>
          </w:rPr>
          <w:t>, and there was no significant differences among seasons (test, p-value</w:t>
        </w:r>
        <w:proofErr w:type="gramStart"/>
        <w:r w:rsidR="00743B58" w:rsidRPr="00743B58">
          <w:rPr>
            <w:rFonts w:ascii="Times New Roman" w:eastAsia="STHupo" w:hAnsi="Times New Roman" w:cs="Times New Roman"/>
          </w:rPr>
          <w:t>)</w:t>
        </w:r>
      </w:ins>
      <w:proofErr w:type="gramEnd"/>
      <w:del w:id="481" w:author="Clay Arango" w:date="2019-04-16T16:09:00Z">
        <w:r w:rsidR="00C01DE7" w:rsidDel="00743B58">
          <w:rPr>
            <w:rFonts w:ascii="Times New Roman" w:eastAsia="STHupo" w:hAnsi="Times New Roman" w:cs="Times New Roman"/>
          </w:rPr>
          <w:delText xml:space="preserve"> </w:delText>
        </w:r>
      </w:del>
      <w:commentRangeEnd w:id="479"/>
      <w:r w:rsidR="00743B58">
        <w:rPr>
          <w:rStyle w:val="CommentReference"/>
        </w:rPr>
        <w:commentReference w:id="479"/>
      </w:r>
      <w:r>
        <w:rPr>
          <w:rFonts w:ascii="Times New Roman" w:eastAsia="STHupo" w:hAnsi="Times New Roman" w:cs="Times New Roman"/>
        </w:rPr>
        <w:t>(</w:t>
      </w:r>
      <w:r>
        <w:rPr>
          <w:rFonts w:ascii="Times New Roman" w:eastAsia="STHupo" w:hAnsi="Times New Roman" w:cs="Times New Roman"/>
        </w:rPr>
        <w:fldChar w:fldCharType="begin"/>
      </w:r>
      <w:r>
        <w:rPr>
          <w:rFonts w:ascii="Times New Roman" w:eastAsia="STHupo" w:hAnsi="Times New Roman" w:cs="Times New Roman"/>
        </w:rPr>
        <w:instrText xml:space="preserve"> REF _Ref5793795 \h </w:instrText>
      </w:r>
      <w:r>
        <w:rPr>
          <w:rFonts w:ascii="Times New Roman" w:eastAsia="STHupo" w:hAnsi="Times New Roman" w:cs="Times New Roman"/>
        </w:rPr>
      </w:r>
      <w:r>
        <w:rPr>
          <w:rFonts w:ascii="Times New Roman" w:eastAsia="STHupo" w:hAnsi="Times New Roman" w:cs="Times New Roman"/>
        </w:rPr>
        <w:fldChar w:fldCharType="separate"/>
      </w:r>
      <w:r>
        <w:t xml:space="preserve">Figure </w:t>
      </w:r>
      <w:r>
        <w:rPr>
          <w:noProof/>
        </w:rPr>
        <w:t>2</w:t>
      </w:r>
      <w:r>
        <w:rPr>
          <w:rFonts w:ascii="Times New Roman" w:eastAsia="STHupo" w:hAnsi="Times New Roman" w:cs="Times New Roman"/>
        </w:rPr>
        <w:fldChar w:fldCharType="end"/>
      </w:r>
      <w:r>
        <w:rPr>
          <w:rFonts w:ascii="Times New Roman" w:eastAsia="STHupo" w:hAnsi="Times New Roman" w:cs="Times New Roman"/>
        </w:rPr>
        <w:t xml:space="preserve">.).  Canopy openness </w:t>
      </w:r>
      <w:r w:rsidR="00751E96" w:rsidRPr="002B6F18">
        <w:rPr>
          <w:rFonts w:ascii="Times New Roman" w:eastAsia="STHupo" w:hAnsi="Times New Roman" w:cs="Times New Roman"/>
        </w:rPr>
        <w:t>values ranged from 4.9</w:t>
      </w:r>
      <w:del w:id="482" w:author="Clay Arango" w:date="2019-04-16T16:10:00Z">
        <w:r w:rsidR="00751E96" w:rsidRPr="002B6F18" w:rsidDel="00743B58">
          <w:rPr>
            <w:rFonts w:ascii="Times New Roman" w:eastAsia="STHupo" w:hAnsi="Times New Roman" w:cs="Times New Roman"/>
          </w:rPr>
          <w:delText xml:space="preserve"> </w:delText>
        </w:r>
      </w:del>
      <w:r w:rsidR="00751E96" w:rsidRPr="002B6F18">
        <w:rPr>
          <w:rFonts w:ascii="Times New Roman" w:eastAsia="STHupo" w:hAnsi="Times New Roman" w:cs="Times New Roman"/>
        </w:rPr>
        <w:t>% open for Frost</w:t>
      </w:r>
      <w:r w:rsidR="007C3908">
        <w:rPr>
          <w:rFonts w:ascii="Times New Roman" w:eastAsia="STHupo" w:hAnsi="Times New Roman" w:cs="Times New Roman"/>
        </w:rPr>
        <w:t xml:space="preserve"> Cr.</w:t>
      </w:r>
      <w:r w:rsidR="00751E96" w:rsidRPr="002B6F18">
        <w:rPr>
          <w:rFonts w:ascii="Times New Roman" w:eastAsia="STHupo" w:hAnsi="Times New Roman" w:cs="Times New Roman"/>
        </w:rPr>
        <w:t xml:space="preserve"> in the </w:t>
      </w:r>
      <w:proofErr w:type="gramStart"/>
      <w:r w:rsidR="00751E96" w:rsidRPr="002B6F18">
        <w:rPr>
          <w:rFonts w:ascii="Times New Roman" w:eastAsia="STHupo" w:hAnsi="Times New Roman" w:cs="Times New Roman"/>
        </w:rPr>
        <w:t>Summer</w:t>
      </w:r>
      <w:proofErr w:type="gramEnd"/>
      <w:r w:rsidR="00751E96" w:rsidRPr="002B6F18">
        <w:rPr>
          <w:rFonts w:ascii="Times New Roman" w:eastAsia="STHupo" w:hAnsi="Times New Roman" w:cs="Times New Roman"/>
        </w:rPr>
        <w:t xml:space="preserve"> </w:t>
      </w:r>
      <w:r w:rsidR="007C3908">
        <w:rPr>
          <w:rFonts w:ascii="Times New Roman" w:eastAsia="STHupo" w:hAnsi="Times New Roman" w:cs="Times New Roman"/>
        </w:rPr>
        <w:t>to 78.1% for the widest stream</w:t>
      </w:r>
      <w:ins w:id="483" w:author="Clay Arango" w:date="2019-04-16T16:10:00Z">
        <w:r w:rsidR="00743B58">
          <w:rPr>
            <w:rFonts w:ascii="Times New Roman" w:eastAsia="STHupo" w:hAnsi="Times New Roman" w:cs="Times New Roman"/>
          </w:rPr>
          <w:t>,</w:t>
        </w:r>
      </w:ins>
      <w:r w:rsidR="007C3908">
        <w:rPr>
          <w:rFonts w:ascii="Times New Roman" w:eastAsia="STHupo" w:hAnsi="Times New Roman" w:cs="Times New Roman"/>
        </w:rPr>
        <w:t xml:space="preserve"> Standup Cr. </w:t>
      </w:r>
      <w:r w:rsidR="00751E96" w:rsidRPr="002B6F18">
        <w:rPr>
          <w:rFonts w:ascii="Times New Roman" w:eastAsia="STHupo" w:hAnsi="Times New Roman" w:cs="Times New Roman"/>
        </w:rPr>
        <w:t>during the fall</w:t>
      </w:r>
      <w:r>
        <w:rPr>
          <w:rFonts w:ascii="Times New Roman" w:eastAsia="STHupo" w:hAnsi="Times New Roman" w:cs="Times New Roman"/>
        </w:rPr>
        <w:t xml:space="preserve"> (</w:t>
      </w:r>
      <w:r>
        <w:rPr>
          <w:rFonts w:ascii="Times New Roman" w:eastAsia="STHupo" w:hAnsi="Times New Roman" w:cs="Times New Roman"/>
        </w:rPr>
        <w:fldChar w:fldCharType="begin"/>
      </w:r>
      <w:r>
        <w:rPr>
          <w:rFonts w:ascii="Times New Roman" w:eastAsia="STHupo" w:hAnsi="Times New Roman" w:cs="Times New Roman"/>
        </w:rPr>
        <w:instrText xml:space="preserve"> REF _Ref5793892 \h </w:instrText>
      </w:r>
      <w:r>
        <w:rPr>
          <w:rFonts w:ascii="Times New Roman" w:eastAsia="STHupo" w:hAnsi="Times New Roman" w:cs="Times New Roman"/>
        </w:rPr>
      </w:r>
      <w:r>
        <w:rPr>
          <w:rFonts w:ascii="Times New Roman" w:eastAsia="STHupo" w:hAnsi="Times New Roman" w:cs="Times New Roman"/>
        </w:rPr>
        <w:fldChar w:fldCharType="separate"/>
      </w:r>
      <w:r>
        <w:t xml:space="preserve">Figure </w:t>
      </w:r>
      <w:r>
        <w:rPr>
          <w:noProof/>
        </w:rPr>
        <w:t>3</w:t>
      </w:r>
      <w:r>
        <w:rPr>
          <w:rFonts w:ascii="Times New Roman" w:eastAsia="STHupo" w:hAnsi="Times New Roman" w:cs="Times New Roman"/>
        </w:rPr>
        <w:fldChar w:fldCharType="end"/>
      </w:r>
      <w:r>
        <w:rPr>
          <w:rFonts w:ascii="Times New Roman" w:eastAsia="STHupo" w:hAnsi="Times New Roman" w:cs="Times New Roman"/>
        </w:rPr>
        <w:t>.).</w:t>
      </w:r>
      <w:ins w:id="484" w:author="Clay Arango" w:date="2019-04-16T16:10:00Z">
        <w:r w:rsidR="00743B58">
          <w:rPr>
            <w:rFonts w:ascii="Times New Roman" w:eastAsia="STHupo" w:hAnsi="Times New Roman" w:cs="Times New Roman"/>
          </w:rPr>
          <w:t xml:space="preserve">  Canopy openness did not…</w:t>
        </w:r>
      </w:ins>
      <w:r w:rsidRPr="003D61DC">
        <w:rPr>
          <w:rFonts w:ascii="Times New Roman" w:eastAsia="STHupo" w:hAnsi="Times New Roman" w:cs="Times New Roman"/>
        </w:rPr>
        <w:t xml:space="preserve"> </w:t>
      </w:r>
    </w:p>
    <w:p w14:paraId="4C2C9932" w14:textId="49BA57E4" w:rsidR="00DA0A78" w:rsidRDefault="00420CF0" w:rsidP="003D61DC">
      <w:pPr>
        <w:keepNext/>
        <w:jc w:val="center"/>
      </w:pPr>
      <w:r w:rsidRPr="00420CF0">
        <w:rPr>
          <w:noProof/>
          <w:lang w:eastAsia="ja-JP"/>
        </w:rPr>
        <w:lastRenderedPageBreak/>
        <w:drawing>
          <wp:inline distT="0" distB="0" distL="0" distR="0" wp14:anchorId="4B135986" wp14:editId="209E38A1">
            <wp:extent cx="3108960" cy="3108960"/>
            <wp:effectExtent l="0" t="0" r="0" b="0"/>
            <wp:docPr id="17" name="Picture 17" descr="N:\Thesis\Rplot12.discharg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Thesis\Rplot12.discharge.tif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37417705" w14:textId="406A8CB9" w:rsidR="003A4E74" w:rsidRPr="003D61DC" w:rsidRDefault="00DA0A78" w:rsidP="003D61DC">
      <w:pPr>
        <w:pStyle w:val="Caption"/>
        <w:rPr>
          <w:rFonts w:ascii="Times New Roman" w:hAnsi="Times New Roman" w:cs="Times New Roman"/>
          <w:color w:val="auto"/>
          <w:sz w:val="24"/>
          <w:szCs w:val="24"/>
        </w:rPr>
      </w:pPr>
      <w:bookmarkStart w:id="485" w:name="_Ref5793795"/>
      <w:bookmarkStart w:id="486" w:name="_Ref5793788"/>
      <w:r w:rsidRPr="003D61DC">
        <w:rPr>
          <w:rFonts w:ascii="Times New Roman" w:hAnsi="Times New Roman" w:cs="Times New Roman"/>
          <w:color w:val="auto"/>
          <w:sz w:val="24"/>
          <w:szCs w:val="24"/>
        </w:rPr>
        <w:t xml:space="preserve">Figure </w:t>
      </w:r>
      <w:r w:rsidRPr="003D61DC">
        <w:rPr>
          <w:rFonts w:ascii="Times New Roman" w:hAnsi="Times New Roman" w:cs="Times New Roman"/>
          <w:color w:val="auto"/>
          <w:sz w:val="24"/>
          <w:szCs w:val="24"/>
        </w:rPr>
        <w:fldChar w:fldCharType="begin"/>
      </w:r>
      <w:r w:rsidRPr="003D61DC">
        <w:rPr>
          <w:rFonts w:ascii="Times New Roman" w:hAnsi="Times New Roman" w:cs="Times New Roman"/>
          <w:color w:val="auto"/>
          <w:sz w:val="24"/>
          <w:szCs w:val="24"/>
        </w:rPr>
        <w:instrText xml:space="preserve"> SEQ Figure \* ARABIC </w:instrText>
      </w:r>
      <w:r w:rsidRPr="003D61DC">
        <w:rPr>
          <w:rFonts w:ascii="Times New Roman" w:hAnsi="Times New Roman" w:cs="Times New Roman"/>
          <w:color w:val="auto"/>
          <w:sz w:val="24"/>
          <w:szCs w:val="24"/>
        </w:rPr>
        <w:fldChar w:fldCharType="separate"/>
      </w:r>
      <w:r w:rsidR="006747F9" w:rsidRPr="003D61DC">
        <w:rPr>
          <w:rFonts w:ascii="Times New Roman" w:hAnsi="Times New Roman" w:cs="Times New Roman"/>
          <w:noProof/>
          <w:color w:val="auto"/>
          <w:sz w:val="24"/>
          <w:szCs w:val="24"/>
        </w:rPr>
        <w:t>2</w:t>
      </w:r>
      <w:r w:rsidRPr="003D61DC">
        <w:rPr>
          <w:rFonts w:ascii="Times New Roman" w:hAnsi="Times New Roman" w:cs="Times New Roman"/>
          <w:color w:val="auto"/>
          <w:sz w:val="24"/>
          <w:szCs w:val="24"/>
        </w:rPr>
        <w:fldChar w:fldCharType="end"/>
      </w:r>
      <w:bookmarkEnd w:id="485"/>
      <w:r w:rsidRPr="003D61DC">
        <w:rPr>
          <w:rFonts w:ascii="Times New Roman" w:hAnsi="Times New Roman" w:cs="Times New Roman"/>
          <w:color w:val="auto"/>
          <w:sz w:val="24"/>
          <w:szCs w:val="24"/>
        </w:rPr>
        <w:t>.</w:t>
      </w:r>
      <w:bookmarkEnd w:id="486"/>
      <w:r w:rsidR="00B022ED" w:rsidRPr="003D61DC">
        <w:rPr>
          <w:rFonts w:ascii="Times New Roman" w:hAnsi="Times New Roman" w:cs="Times New Roman"/>
          <w:color w:val="auto"/>
          <w:sz w:val="24"/>
          <w:szCs w:val="24"/>
        </w:rPr>
        <w:t xml:space="preserve">  </w:t>
      </w:r>
      <w:r w:rsidR="00FD3710" w:rsidRPr="003D61DC">
        <w:rPr>
          <w:rFonts w:ascii="Times New Roman" w:hAnsi="Times New Roman" w:cs="Times New Roman"/>
          <w:b w:val="0"/>
          <w:color w:val="auto"/>
          <w:sz w:val="24"/>
          <w:szCs w:val="24"/>
        </w:rPr>
        <w:t xml:space="preserve">Boxplot of </w:t>
      </w:r>
      <w:commentRangeStart w:id="487"/>
      <w:r w:rsidR="00FD3710" w:rsidRPr="003D61DC">
        <w:rPr>
          <w:rFonts w:ascii="Times New Roman" w:hAnsi="Times New Roman" w:cs="Times New Roman"/>
          <w:b w:val="0"/>
          <w:color w:val="auto"/>
          <w:sz w:val="24"/>
          <w:szCs w:val="24"/>
        </w:rPr>
        <w:t xml:space="preserve">stream </w:t>
      </w:r>
      <w:commentRangeEnd w:id="487"/>
      <w:r w:rsidR="00743B58">
        <w:rPr>
          <w:rStyle w:val="CommentReference"/>
          <w:b w:val="0"/>
          <w:bCs w:val="0"/>
          <w:color w:val="auto"/>
        </w:rPr>
        <w:commentReference w:id="487"/>
      </w:r>
      <w:r w:rsidR="00FD3710" w:rsidRPr="003D61DC">
        <w:rPr>
          <w:rFonts w:ascii="Times New Roman" w:hAnsi="Times New Roman" w:cs="Times New Roman"/>
          <w:b w:val="0"/>
          <w:color w:val="auto"/>
          <w:sz w:val="24"/>
          <w:szCs w:val="24"/>
        </w:rPr>
        <w:t>discharge for all study sites at consecutive sampling periods.  Means are not significantly different.</w:t>
      </w:r>
    </w:p>
    <w:p w14:paraId="48F39C41" w14:textId="3D4F8FDF" w:rsidR="00DA0A78" w:rsidRPr="003D61DC" w:rsidRDefault="00420CF0" w:rsidP="003D61DC">
      <w:pPr>
        <w:keepNext/>
        <w:jc w:val="center"/>
        <w:rPr>
          <w:rFonts w:ascii="Times New Roman" w:hAnsi="Times New Roman" w:cs="Times New Roman"/>
        </w:rPr>
      </w:pPr>
      <w:r w:rsidRPr="00420CF0">
        <w:rPr>
          <w:rFonts w:ascii="Times New Roman" w:hAnsi="Times New Roman" w:cs="Times New Roman"/>
          <w:noProof/>
          <w:lang w:eastAsia="ja-JP"/>
        </w:rPr>
        <w:drawing>
          <wp:inline distT="0" distB="0" distL="0" distR="0" wp14:anchorId="2514894F" wp14:editId="064CEDCB">
            <wp:extent cx="3108960" cy="3108960"/>
            <wp:effectExtent l="0" t="0" r="0" b="0"/>
            <wp:docPr id="18" name="Picture 18" descr="N:\Thesis\Rplot13.canop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Thesis\Rplot13.canopy.tif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1B2ACAF5" w14:textId="3EFA7645" w:rsidR="003A4E74" w:rsidRPr="003D61DC" w:rsidRDefault="00DA0A78" w:rsidP="003D61DC">
      <w:pPr>
        <w:pStyle w:val="Caption"/>
        <w:rPr>
          <w:rFonts w:ascii="Times New Roman" w:hAnsi="Times New Roman" w:cs="Times New Roman"/>
          <w:b w:val="0"/>
          <w:color w:val="auto"/>
          <w:sz w:val="24"/>
          <w:szCs w:val="24"/>
        </w:rPr>
      </w:pPr>
      <w:bookmarkStart w:id="488" w:name="_Ref5793892"/>
      <w:r w:rsidRPr="003D61DC">
        <w:rPr>
          <w:rFonts w:ascii="Times New Roman" w:hAnsi="Times New Roman" w:cs="Times New Roman"/>
          <w:color w:val="auto"/>
          <w:sz w:val="24"/>
          <w:szCs w:val="24"/>
        </w:rPr>
        <w:t xml:space="preserve">Figure </w:t>
      </w:r>
      <w:r w:rsidRPr="003D61DC">
        <w:rPr>
          <w:rFonts w:ascii="Times New Roman" w:hAnsi="Times New Roman" w:cs="Times New Roman"/>
          <w:color w:val="auto"/>
          <w:sz w:val="24"/>
          <w:szCs w:val="24"/>
        </w:rPr>
        <w:fldChar w:fldCharType="begin"/>
      </w:r>
      <w:r w:rsidRPr="003D61DC">
        <w:rPr>
          <w:rFonts w:ascii="Times New Roman" w:hAnsi="Times New Roman" w:cs="Times New Roman"/>
          <w:color w:val="auto"/>
          <w:sz w:val="24"/>
          <w:szCs w:val="24"/>
        </w:rPr>
        <w:instrText xml:space="preserve"> SEQ Figure \* ARABIC </w:instrText>
      </w:r>
      <w:r w:rsidRPr="003D61DC">
        <w:rPr>
          <w:rFonts w:ascii="Times New Roman" w:hAnsi="Times New Roman" w:cs="Times New Roman"/>
          <w:color w:val="auto"/>
          <w:sz w:val="24"/>
          <w:szCs w:val="24"/>
        </w:rPr>
        <w:fldChar w:fldCharType="separate"/>
      </w:r>
      <w:r w:rsidR="006747F9" w:rsidRPr="003D61DC">
        <w:rPr>
          <w:rFonts w:ascii="Times New Roman" w:hAnsi="Times New Roman" w:cs="Times New Roman"/>
          <w:noProof/>
          <w:color w:val="auto"/>
          <w:sz w:val="24"/>
          <w:szCs w:val="24"/>
        </w:rPr>
        <w:t>3</w:t>
      </w:r>
      <w:r w:rsidRPr="003D61DC">
        <w:rPr>
          <w:rFonts w:ascii="Times New Roman" w:hAnsi="Times New Roman" w:cs="Times New Roman"/>
          <w:color w:val="auto"/>
          <w:sz w:val="24"/>
          <w:szCs w:val="24"/>
        </w:rPr>
        <w:fldChar w:fldCharType="end"/>
      </w:r>
      <w:bookmarkEnd w:id="488"/>
      <w:r w:rsidR="00FD3710" w:rsidRPr="003D61DC">
        <w:rPr>
          <w:rFonts w:ascii="Times New Roman" w:hAnsi="Times New Roman" w:cs="Times New Roman"/>
          <w:color w:val="auto"/>
          <w:sz w:val="24"/>
          <w:szCs w:val="24"/>
        </w:rPr>
        <w:t>.</w:t>
      </w:r>
      <w:r w:rsidR="00FD3710" w:rsidRPr="003D61DC">
        <w:rPr>
          <w:rFonts w:ascii="Times New Roman" w:hAnsi="Times New Roman" w:cs="Times New Roman"/>
          <w:b w:val="0"/>
          <w:color w:val="auto"/>
          <w:sz w:val="24"/>
          <w:szCs w:val="24"/>
        </w:rPr>
        <w:t xml:space="preserve">  Boxplot of riparian </w:t>
      </w:r>
      <w:proofErr w:type="spellStart"/>
      <w:r w:rsidR="00FD3710" w:rsidRPr="003D61DC">
        <w:rPr>
          <w:rFonts w:ascii="Times New Roman" w:hAnsi="Times New Roman" w:cs="Times New Roman"/>
          <w:b w:val="0"/>
          <w:color w:val="auto"/>
          <w:sz w:val="24"/>
          <w:szCs w:val="24"/>
        </w:rPr>
        <w:t>overstory</w:t>
      </w:r>
      <w:proofErr w:type="spellEnd"/>
      <w:r w:rsidR="00FD3710" w:rsidRPr="003D61DC">
        <w:rPr>
          <w:rFonts w:ascii="Times New Roman" w:hAnsi="Times New Roman" w:cs="Times New Roman"/>
          <w:b w:val="0"/>
          <w:color w:val="auto"/>
          <w:sz w:val="24"/>
          <w:szCs w:val="24"/>
        </w:rPr>
        <w:t xml:space="preserve"> density (canopy openness) for all study sites at consecutive sampling periods.  Means are not significantly </w:t>
      </w:r>
      <w:commentRangeStart w:id="489"/>
      <w:r w:rsidR="00FD3710" w:rsidRPr="003D61DC">
        <w:rPr>
          <w:rFonts w:ascii="Times New Roman" w:hAnsi="Times New Roman" w:cs="Times New Roman"/>
          <w:b w:val="0"/>
          <w:color w:val="auto"/>
          <w:sz w:val="24"/>
          <w:szCs w:val="24"/>
        </w:rPr>
        <w:t>different</w:t>
      </w:r>
      <w:commentRangeEnd w:id="489"/>
      <w:r w:rsidR="00743B58">
        <w:rPr>
          <w:rStyle w:val="CommentReference"/>
          <w:b w:val="0"/>
          <w:bCs w:val="0"/>
          <w:color w:val="auto"/>
        </w:rPr>
        <w:commentReference w:id="489"/>
      </w:r>
      <w:r w:rsidR="00FD3710" w:rsidRPr="003D61DC">
        <w:rPr>
          <w:rFonts w:ascii="Times New Roman" w:hAnsi="Times New Roman" w:cs="Times New Roman"/>
          <w:b w:val="0"/>
          <w:color w:val="auto"/>
          <w:sz w:val="24"/>
          <w:szCs w:val="24"/>
        </w:rPr>
        <w:t>.</w:t>
      </w:r>
    </w:p>
    <w:p w14:paraId="3FEAE0CA" w14:textId="7331EABD" w:rsidR="00DA0A78" w:rsidRPr="003D61DC" w:rsidRDefault="00382E4B" w:rsidP="003D61DC">
      <w:pPr>
        <w:spacing w:line="480" w:lineRule="auto"/>
      </w:pPr>
      <w:r>
        <w:t xml:space="preserve">Light as PAR ranged from 0.035 to 3.525 </w:t>
      </w:r>
      <w:proofErr w:type="spellStart"/>
      <w:r>
        <w:t>mols</w:t>
      </w:r>
      <w:proofErr w:type="spellEnd"/>
      <w:r>
        <w:t xml:space="preserve"> of photons m</w:t>
      </w:r>
      <w:r w:rsidRPr="003D61DC">
        <w:rPr>
          <w:vertAlign w:val="superscript"/>
        </w:rPr>
        <w:t>-2</w:t>
      </w:r>
      <w:r>
        <w:t xml:space="preserve"> d</w:t>
      </w:r>
      <w:r w:rsidRPr="003D61DC">
        <w:rPr>
          <w:vertAlign w:val="superscript"/>
        </w:rPr>
        <w:t>-1</w:t>
      </w:r>
      <w:r>
        <w:t xml:space="preserve"> (</w:t>
      </w:r>
      <w:r>
        <w:fldChar w:fldCharType="begin"/>
      </w:r>
      <w:r>
        <w:instrText xml:space="preserve"> REF _Ref5795429 \h </w:instrText>
      </w:r>
      <w:r w:rsidR="00FD3710">
        <w:instrText xml:space="preserve"> \* MERGEFORMAT </w:instrText>
      </w:r>
      <w:r>
        <w:fldChar w:fldCharType="separate"/>
      </w:r>
      <w:r>
        <w:t xml:space="preserve">Figure </w:t>
      </w:r>
      <w:r>
        <w:rPr>
          <w:noProof/>
        </w:rPr>
        <w:t>4</w:t>
      </w:r>
      <w:r>
        <w:fldChar w:fldCharType="end"/>
      </w:r>
      <w:r>
        <w:t xml:space="preserve">.).  </w:t>
      </w:r>
      <w:del w:id="490" w:author="Clay Arango" w:date="2019-04-16T16:16:00Z">
        <w:r w:rsidDel="00743B58">
          <w:delText>The nitrate and</w:delText>
        </w:r>
      </w:del>
      <w:ins w:id="491" w:author="Clay Arango" w:date="2019-04-16T16:16:00Z">
        <w:r w:rsidR="00743B58">
          <w:t xml:space="preserve">Due to relatively high detection limits and very low </w:t>
        </w:r>
        <w:commentRangeStart w:id="492"/>
        <w:r w:rsidR="00743B58">
          <w:t xml:space="preserve">ammonium </w:t>
        </w:r>
      </w:ins>
      <w:commentRangeEnd w:id="492"/>
      <w:ins w:id="493" w:author="Clay Arango" w:date="2019-04-16T16:17:00Z">
        <w:r w:rsidR="00743B58">
          <w:rPr>
            <w:rStyle w:val="CommentReference"/>
          </w:rPr>
          <w:commentReference w:id="492"/>
        </w:r>
      </w:ins>
      <w:ins w:id="494" w:author="Clay Arango" w:date="2019-04-16T16:16:00Z">
        <w:r w:rsidR="00743B58">
          <w:t xml:space="preserve">and nitrate concentration, </w:t>
        </w:r>
      </w:ins>
      <w:ins w:id="495" w:author="Clay Arango" w:date="2019-04-16T16:17:00Z">
        <w:r w:rsidR="00743B58">
          <w:t xml:space="preserve">and </w:t>
        </w:r>
      </w:ins>
      <w:ins w:id="496" w:author="Clay Arango" w:date="2019-04-16T16:16:00Z">
        <w:r w:rsidR="00743B58">
          <w:t>despite spik</w:t>
        </w:r>
      </w:ins>
      <w:ins w:id="497" w:author="Clay Arango" w:date="2019-04-16T16:17:00Z">
        <w:r w:rsidR="00743B58">
          <w:t>ing</w:t>
        </w:r>
      </w:ins>
      <w:ins w:id="498" w:author="Clay Arango" w:date="2019-04-16T16:16:00Z">
        <w:r w:rsidR="00743B58">
          <w:t xml:space="preserve"> ammonium</w:t>
        </w:r>
      </w:ins>
      <w:ins w:id="499" w:author="Clay Arango" w:date="2019-04-16T16:17:00Z">
        <w:r w:rsidR="00743B58">
          <w:t xml:space="preserve"> analyses</w:t>
        </w:r>
      </w:ins>
      <w:proofErr w:type="gramStart"/>
      <w:ins w:id="500" w:author="Clay Arango" w:date="2019-04-16T16:16:00Z">
        <w:r w:rsidR="00743B58">
          <w:t xml:space="preserve">, </w:t>
        </w:r>
      </w:ins>
      <w:r>
        <w:t xml:space="preserve"> </w:t>
      </w:r>
      <w:ins w:id="501" w:author="Clay Arango" w:date="2019-04-16T16:17:00Z">
        <w:r w:rsidR="00743B58">
          <w:t>some</w:t>
        </w:r>
        <w:proofErr w:type="gramEnd"/>
        <w:r w:rsidR="00743B58">
          <w:t xml:space="preserve"> </w:t>
        </w:r>
      </w:ins>
      <w:r>
        <w:t xml:space="preserve">ammonium </w:t>
      </w:r>
      <w:ins w:id="502" w:author="Clay Arango" w:date="2019-04-16T16:17:00Z">
        <w:r w:rsidR="00743B58">
          <w:lastRenderedPageBreak/>
          <w:t xml:space="preserve">and nitrate </w:t>
        </w:r>
      </w:ins>
      <w:r>
        <w:t xml:space="preserve">values were calculated as </w:t>
      </w:r>
      <w:ins w:id="503" w:author="Clay Arango" w:date="2019-04-16T16:18:00Z">
        <w:r w:rsidR="00743B58">
          <w:t xml:space="preserve">a </w:t>
        </w:r>
      </w:ins>
      <w:r>
        <w:t xml:space="preserve">negative </w:t>
      </w:r>
      <w:ins w:id="504" w:author="Clay Arango" w:date="2019-04-16T16:18:00Z">
        <w:r w:rsidR="00743B58">
          <w:t xml:space="preserve">concentration.  </w:t>
        </w:r>
      </w:ins>
      <w:del w:id="505" w:author="Clay Arango" w:date="2019-04-16T16:18:00Z">
        <w:r w:rsidDel="00743B58">
          <w:delText xml:space="preserve">in some instances and there were 2 large </w:delText>
        </w:r>
        <w:commentRangeStart w:id="506"/>
        <w:r w:rsidDel="00743B58">
          <w:delText xml:space="preserve">ammonium </w:delText>
        </w:r>
        <w:commentRangeEnd w:id="506"/>
        <w:r w:rsidR="00743B58" w:rsidDel="00743B58">
          <w:rPr>
            <w:rStyle w:val="CommentReference"/>
          </w:rPr>
          <w:commentReference w:id="506"/>
        </w:r>
        <w:r w:rsidDel="00743B58">
          <w:delText xml:space="preserve">outliers, because </w:delText>
        </w:r>
      </w:del>
      <w:ins w:id="507" w:author="Clay Arango" w:date="2019-04-16T16:18:00Z">
        <w:r w:rsidR="00743B58">
          <w:t>B</w:t>
        </w:r>
        <w:r w:rsidR="00743B58">
          <w:t xml:space="preserve">ecause </w:t>
        </w:r>
      </w:ins>
      <w:r>
        <w:t>of this</w:t>
      </w:r>
      <w:r w:rsidR="00796416">
        <w:t xml:space="preserve">, </w:t>
      </w:r>
      <w:ins w:id="508" w:author="Clay Arango" w:date="2019-04-16T16:18:00Z">
        <w:r w:rsidR="00743B58">
          <w:t xml:space="preserve">I linearly shifted values </w:t>
        </w:r>
      </w:ins>
      <w:del w:id="509" w:author="Clay Arango" w:date="2019-04-16T16:18:00Z">
        <w:r w:rsidR="00796416" w:rsidDel="00743B58">
          <w:delText xml:space="preserve">the values were shifted </w:delText>
        </w:r>
      </w:del>
      <w:r w:rsidR="00796416">
        <w:t xml:space="preserve">into </w:t>
      </w:r>
      <w:del w:id="510" w:author="Clay Arango" w:date="2019-04-16T16:18:00Z">
        <w:r w:rsidR="00796416" w:rsidDel="00743B58">
          <w:delText xml:space="preserve">the </w:delText>
        </w:r>
      </w:del>
      <w:ins w:id="511" w:author="Clay Arango" w:date="2019-04-16T16:18:00Z">
        <w:r w:rsidR="00743B58">
          <w:t xml:space="preserve">a </w:t>
        </w:r>
      </w:ins>
      <w:r w:rsidR="00796416">
        <w:t>positive range</w:t>
      </w:r>
      <w:ins w:id="512" w:author="Clay Arango" w:date="2019-04-16T16:19:00Z">
        <w:r w:rsidR="00743B58">
          <w:t>,</w:t>
        </w:r>
      </w:ins>
      <w:ins w:id="513" w:author="Clay Arango" w:date="2019-04-16T16:18:00Z">
        <w:r w:rsidR="00743B58">
          <w:t xml:space="preserve"> and I removed</w:t>
        </w:r>
      </w:ins>
      <w:del w:id="514" w:author="Clay Arango" w:date="2019-04-16T16:19:00Z">
        <w:r w:rsidR="00796416" w:rsidDel="00743B58">
          <w:delText>,</w:delText>
        </w:r>
      </w:del>
      <w:r w:rsidR="00796416">
        <w:t xml:space="preserve"> </w:t>
      </w:r>
      <w:del w:id="515" w:author="Clay Arango" w:date="2019-04-16T16:19:00Z">
        <w:r w:rsidR="00796416" w:rsidDel="00743B58">
          <w:delText xml:space="preserve">the </w:delText>
        </w:r>
      </w:del>
      <w:ins w:id="516" w:author="Clay Arango" w:date="2019-04-16T16:19:00Z">
        <w:r w:rsidR="00743B58">
          <w:t xml:space="preserve">two </w:t>
        </w:r>
        <w:r w:rsidR="00993399">
          <w:t xml:space="preserve">unreasonably high </w:t>
        </w:r>
      </w:ins>
      <w:r w:rsidR="00796416">
        <w:t xml:space="preserve">outliers </w:t>
      </w:r>
      <w:del w:id="517" w:author="Clay Arango" w:date="2019-04-16T16:19:00Z">
        <w:r w:rsidR="00796416" w:rsidDel="00993399">
          <w:delText xml:space="preserve">were dropped and the </w:delText>
        </w:r>
      </w:del>
      <w:ins w:id="518" w:author="Clay Arango" w:date="2019-04-16T16:19:00Z">
        <w:r w:rsidR="00993399">
          <w:t xml:space="preserve">of </w:t>
        </w:r>
      </w:ins>
      <w:r w:rsidR="00796416" w:rsidRPr="00993399">
        <w:rPr>
          <w:highlight w:val="yellow"/>
          <w:rPrChange w:id="519" w:author="Clay Arango" w:date="2019-04-16T16:19:00Z">
            <w:rPr/>
          </w:rPrChange>
        </w:rPr>
        <w:t>nitrate</w:t>
      </w:r>
      <w:r w:rsidR="00796416">
        <w:t xml:space="preserve"> </w:t>
      </w:r>
      <w:ins w:id="520" w:author="Clay Arango" w:date="2019-04-16T16:21:00Z">
        <w:r w:rsidR="00993399">
          <w:t>(</w:t>
        </w:r>
      </w:ins>
      <w:moveToRangeStart w:id="521" w:author="Clay Arango" w:date="2019-04-16T16:21:00Z" w:name="move6324087"/>
      <w:moveTo w:id="522" w:author="Clay Arango" w:date="2019-04-16T16:21:00Z">
        <w:r w:rsidR="00993399">
          <w:t>0.1860 for Hovey Cr. In fall 2017 and 0.2559</w:t>
        </w:r>
        <w:r w:rsidR="00993399" w:rsidRPr="00796416">
          <w:t xml:space="preserve"> </w:t>
        </w:r>
        <w:r w:rsidR="00993399">
          <w:t>mg N L</w:t>
        </w:r>
        <w:r w:rsidR="00993399" w:rsidRPr="002C7DAE">
          <w:rPr>
            <w:vertAlign w:val="superscript"/>
          </w:rPr>
          <w:t>-1</w:t>
        </w:r>
        <w:r w:rsidR="00993399">
          <w:t xml:space="preserve"> for </w:t>
        </w:r>
        <w:proofErr w:type="spellStart"/>
        <w:r w:rsidR="00993399">
          <w:t>Swauk</w:t>
        </w:r>
        <w:proofErr w:type="spellEnd"/>
        <w:r w:rsidR="00993399">
          <w:t xml:space="preserve"> Cr. in summer 2017</w:t>
        </w:r>
      </w:moveTo>
      <w:moveToRangeEnd w:id="521"/>
      <w:ins w:id="523" w:author="Clay Arango" w:date="2019-04-16T16:21:00Z">
        <w:r w:rsidR="00993399">
          <w:t xml:space="preserve">) </w:t>
        </w:r>
      </w:ins>
      <w:del w:id="524" w:author="Clay Arango" w:date="2019-04-16T16:19:00Z">
        <w:r w:rsidR="00796416" w:rsidDel="00993399">
          <w:delText xml:space="preserve">and </w:delText>
        </w:r>
      </w:del>
      <w:ins w:id="525" w:author="Clay Arango" w:date="2019-04-16T16:19:00Z">
        <w:r w:rsidR="00993399">
          <w:t xml:space="preserve">before adding </w:t>
        </w:r>
      </w:ins>
      <w:r w:rsidR="00796416">
        <w:t xml:space="preserve">ammonium </w:t>
      </w:r>
      <w:ins w:id="526" w:author="Clay Arango" w:date="2019-04-16T16:19:00Z">
        <w:r w:rsidR="00993399">
          <w:t xml:space="preserve">and nitrate together to </w:t>
        </w:r>
      </w:ins>
      <w:del w:id="527" w:author="Clay Arango" w:date="2019-04-16T16:20:00Z">
        <w:r w:rsidR="00796416" w:rsidDel="00993399">
          <w:delText xml:space="preserve">were added together </w:delText>
        </w:r>
      </w:del>
      <w:proofErr w:type="spellStart"/>
      <w:r w:rsidR="00796416">
        <w:t>to</w:t>
      </w:r>
      <w:proofErr w:type="spellEnd"/>
      <w:r w:rsidR="00796416">
        <w:t xml:space="preserve"> produce a relative </w:t>
      </w:r>
      <w:del w:id="528" w:author="Clay Arango" w:date="2019-04-16T16:20:00Z">
        <w:r w:rsidR="00796416" w:rsidDel="00993399">
          <w:delText xml:space="preserve">ordering </w:delText>
        </w:r>
      </w:del>
      <w:ins w:id="529" w:author="Clay Arango" w:date="2019-04-16T16:20:00Z">
        <w:r w:rsidR="00993399">
          <w:t xml:space="preserve">measure </w:t>
        </w:r>
      </w:ins>
      <w:r w:rsidR="00796416">
        <w:t>of total dissolved inorganic nitrogen (DIN)</w:t>
      </w:r>
      <w:ins w:id="530" w:author="Clay Arango" w:date="2019-04-16T16:20:00Z">
        <w:r w:rsidR="00993399">
          <w:t xml:space="preserve">.  </w:t>
        </w:r>
      </w:ins>
      <w:r w:rsidR="00796416">
        <w:t xml:space="preserve"> </w:t>
      </w:r>
      <w:del w:id="531" w:author="Clay Arango" w:date="2019-04-16T16:20:00Z">
        <w:r w:rsidR="00796416" w:rsidDel="00993399">
          <w:delText>where r</w:delText>
        </w:r>
      </w:del>
      <w:ins w:id="532" w:author="Clay Arango" w:date="2019-04-16T16:20:00Z">
        <w:r w:rsidR="00993399">
          <w:t>R</w:t>
        </w:r>
      </w:ins>
      <w:r w:rsidR="00796416">
        <w:t>elative</w:t>
      </w:r>
      <w:ins w:id="533" w:author="Clay Arango" w:date="2019-04-16T16:20:00Z">
        <w:r w:rsidR="00993399">
          <w:t xml:space="preserve"> DIN</w:t>
        </w:r>
      </w:ins>
      <w:r w:rsidR="00796416">
        <w:t xml:space="preserve"> values ranged from 0.0021 to 0.178 mg N L</w:t>
      </w:r>
      <w:r w:rsidR="00796416" w:rsidRPr="003D61DC">
        <w:rPr>
          <w:vertAlign w:val="superscript"/>
        </w:rPr>
        <w:t>-1</w:t>
      </w:r>
      <w:ins w:id="534" w:author="Clay Arango" w:date="2019-04-16T16:21:00Z">
        <w:r w:rsidR="00993399">
          <w:t>, and they differed by season with XXX (as above</w:t>
        </w:r>
        <w:proofErr w:type="gramStart"/>
        <w:r w:rsidR="00993399">
          <w:t>)</w:t>
        </w:r>
      </w:ins>
      <w:proofErr w:type="gramEnd"/>
      <w:del w:id="535" w:author="Clay Arango" w:date="2019-04-16T16:21:00Z">
        <w:r w:rsidR="00796416" w:rsidDel="00993399">
          <w:delText xml:space="preserve"> with the outliers as </w:delText>
        </w:r>
      </w:del>
      <w:moveFromRangeStart w:id="536" w:author="Clay Arango" w:date="2019-04-16T16:21:00Z" w:name="move6324087"/>
      <w:moveFrom w:id="537" w:author="Clay Arango" w:date="2019-04-16T16:21:00Z">
        <w:r w:rsidR="00796416" w:rsidDel="00993399">
          <w:t xml:space="preserve">0.1860 for Hovey Cr. In </w:t>
        </w:r>
        <w:r w:rsidR="00A83CEA" w:rsidDel="00993399">
          <w:t>f</w:t>
        </w:r>
        <w:r w:rsidR="00796416" w:rsidDel="00993399">
          <w:t>all 2017 and 0.2559</w:t>
        </w:r>
        <w:r w:rsidR="00796416" w:rsidRPr="00796416" w:rsidDel="00993399">
          <w:t xml:space="preserve"> </w:t>
        </w:r>
        <w:r w:rsidR="00796416" w:rsidDel="00993399">
          <w:t>mg N L</w:t>
        </w:r>
        <w:r w:rsidR="00796416" w:rsidRPr="002C7DAE" w:rsidDel="00993399">
          <w:rPr>
            <w:vertAlign w:val="superscript"/>
          </w:rPr>
          <w:t>-1</w:t>
        </w:r>
        <w:r w:rsidR="00796416" w:rsidDel="00993399">
          <w:t xml:space="preserve"> for Swauk Cr. </w:t>
        </w:r>
        <w:r w:rsidR="00812479" w:rsidDel="00993399">
          <w:t>i</w:t>
        </w:r>
        <w:r w:rsidR="00796416" w:rsidDel="00993399">
          <w:t xml:space="preserve">n </w:t>
        </w:r>
        <w:r w:rsidR="00A83CEA" w:rsidDel="00993399">
          <w:t>s</w:t>
        </w:r>
        <w:r w:rsidR="00796416" w:rsidDel="00993399">
          <w:t>ummer 2017</w:t>
        </w:r>
      </w:moveFrom>
      <w:moveFromRangeEnd w:id="536"/>
      <w:r w:rsidR="00A83CEA">
        <w:t>(</w:t>
      </w:r>
      <w:r w:rsidR="00A83CEA">
        <w:fldChar w:fldCharType="begin"/>
      </w:r>
      <w:r w:rsidR="00A83CEA">
        <w:instrText xml:space="preserve"> REF _Ref5796103 \h </w:instrText>
      </w:r>
      <w:r w:rsidR="00FD3710">
        <w:instrText xml:space="preserve"> \* MERGEFORMAT </w:instrText>
      </w:r>
      <w:r w:rsidR="00A83CEA">
        <w:fldChar w:fldCharType="separate"/>
      </w:r>
      <w:r w:rsidR="00A83CEA">
        <w:t xml:space="preserve">Figure </w:t>
      </w:r>
      <w:r w:rsidR="00A83CEA">
        <w:rPr>
          <w:noProof/>
        </w:rPr>
        <w:t>5</w:t>
      </w:r>
      <w:r w:rsidR="00A83CEA">
        <w:fldChar w:fldCharType="end"/>
      </w:r>
      <w:r w:rsidR="00A83CEA">
        <w:t>.)</w:t>
      </w:r>
      <w:r w:rsidR="00796416">
        <w:t>.</w:t>
      </w:r>
    </w:p>
    <w:p w14:paraId="7F8B274C" w14:textId="0799C573" w:rsidR="00382E4B" w:rsidRDefault="00420CF0" w:rsidP="003D61DC">
      <w:pPr>
        <w:keepNext/>
        <w:jc w:val="center"/>
      </w:pPr>
      <w:r w:rsidRPr="00420CF0">
        <w:rPr>
          <w:noProof/>
          <w:lang w:eastAsia="ja-JP"/>
        </w:rPr>
        <w:drawing>
          <wp:inline distT="0" distB="0" distL="0" distR="0" wp14:anchorId="7C4B3CB8" wp14:editId="5E612FCB">
            <wp:extent cx="3108960" cy="3108960"/>
            <wp:effectExtent l="0" t="0" r="0" b="0"/>
            <wp:docPr id="19" name="Picture 19" descr="N:\Thesis\Rplot14.PA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Thesis\Rplot14.PAR.tif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49B51AD8" w14:textId="78CF9A58" w:rsidR="003A4E74" w:rsidRDefault="00382E4B" w:rsidP="003D61DC">
      <w:pPr>
        <w:pStyle w:val="Caption"/>
        <w:rPr>
          <w:rFonts w:ascii="Times New Roman" w:hAnsi="Times New Roman" w:cs="Times New Roman"/>
          <w:b w:val="0"/>
          <w:color w:val="auto"/>
          <w:sz w:val="24"/>
          <w:szCs w:val="24"/>
        </w:rPr>
      </w:pPr>
      <w:bookmarkStart w:id="538" w:name="_Ref5795429"/>
      <w:r w:rsidRPr="003D61DC">
        <w:rPr>
          <w:rFonts w:ascii="Times New Roman" w:hAnsi="Times New Roman" w:cs="Times New Roman"/>
          <w:color w:val="auto"/>
          <w:sz w:val="24"/>
          <w:szCs w:val="24"/>
        </w:rPr>
        <w:t xml:space="preserve">Figure </w:t>
      </w:r>
      <w:r w:rsidRPr="003D61DC">
        <w:rPr>
          <w:rFonts w:ascii="Times New Roman" w:hAnsi="Times New Roman" w:cs="Times New Roman"/>
          <w:color w:val="auto"/>
          <w:sz w:val="24"/>
          <w:szCs w:val="24"/>
        </w:rPr>
        <w:fldChar w:fldCharType="begin"/>
      </w:r>
      <w:r w:rsidRPr="003D61DC">
        <w:rPr>
          <w:rFonts w:ascii="Times New Roman" w:hAnsi="Times New Roman" w:cs="Times New Roman"/>
          <w:color w:val="auto"/>
          <w:sz w:val="24"/>
          <w:szCs w:val="24"/>
        </w:rPr>
        <w:instrText xml:space="preserve"> SEQ Figure \* ARABIC </w:instrText>
      </w:r>
      <w:r w:rsidRPr="003D61DC">
        <w:rPr>
          <w:rFonts w:ascii="Times New Roman" w:hAnsi="Times New Roman" w:cs="Times New Roman"/>
          <w:color w:val="auto"/>
          <w:sz w:val="24"/>
          <w:szCs w:val="24"/>
        </w:rPr>
        <w:fldChar w:fldCharType="separate"/>
      </w:r>
      <w:r w:rsidR="006747F9" w:rsidRPr="003D61DC">
        <w:rPr>
          <w:rFonts w:ascii="Times New Roman" w:hAnsi="Times New Roman" w:cs="Times New Roman"/>
          <w:noProof/>
          <w:color w:val="auto"/>
          <w:sz w:val="24"/>
          <w:szCs w:val="24"/>
        </w:rPr>
        <w:t>4</w:t>
      </w:r>
      <w:r w:rsidRPr="003D61DC">
        <w:rPr>
          <w:rFonts w:ascii="Times New Roman" w:hAnsi="Times New Roman" w:cs="Times New Roman"/>
          <w:color w:val="auto"/>
          <w:sz w:val="24"/>
          <w:szCs w:val="24"/>
        </w:rPr>
        <w:fldChar w:fldCharType="end"/>
      </w:r>
      <w:bookmarkEnd w:id="538"/>
      <w:r w:rsidR="00FD3710" w:rsidRPr="003D61DC">
        <w:rPr>
          <w:rFonts w:ascii="Times New Roman" w:hAnsi="Times New Roman" w:cs="Times New Roman"/>
          <w:color w:val="auto"/>
          <w:sz w:val="24"/>
          <w:szCs w:val="24"/>
        </w:rPr>
        <w:t>.</w:t>
      </w:r>
      <w:r w:rsidR="00FD3710">
        <w:rPr>
          <w:rFonts w:ascii="Times New Roman" w:hAnsi="Times New Roman" w:cs="Times New Roman"/>
          <w:b w:val="0"/>
          <w:color w:val="auto"/>
          <w:sz w:val="24"/>
          <w:szCs w:val="24"/>
        </w:rPr>
        <w:t xml:space="preserve">  </w:t>
      </w:r>
      <w:r w:rsidR="00FD3710" w:rsidRPr="002C7DAE">
        <w:rPr>
          <w:rFonts w:ascii="Times New Roman" w:hAnsi="Times New Roman" w:cs="Times New Roman"/>
          <w:b w:val="0"/>
          <w:color w:val="auto"/>
          <w:sz w:val="24"/>
          <w:szCs w:val="24"/>
        </w:rPr>
        <w:t xml:space="preserve">Boxplot of </w:t>
      </w:r>
      <w:r w:rsidR="00FD3710">
        <w:rPr>
          <w:rFonts w:ascii="Times New Roman" w:hAnsi="Times New Roman" w:cs="Times New Roman"/>
          <w:b w:val="0"/>
          <w:color w:val="auto"/>
          <w:sz w:val="24"/>
          <w:szCs w:val="24"/>
        </w:rPr>
        <w:t xml:space="preserve">light values as photosynthetically active radiation (PAR) </w:t>
      </w:r>
      <w:r w:rsidR="00FD3710" w:rsidRPr="002C7DAE">
        <w:rPr>
          <w:rFonts w:ascii="Times New Roman" w:hAnsi="Times New Roman" w:cs="Times New Roman"/>
          <w:b w:val="0"/>
          <w:color w:val="auto"/>
          <w:sz w:val="24"/>
          <w:szCs w:val="24"/>
        </w:rPr>
        <w:t xml:space="preserve">for all study sites at consecutive sampling periods.  Means with different letters are </w:t>
      </w:r>
      <w:commentRangeStart w:id="539"/>
      <w:r w:rsidR="00FD3710" w:rsidRPr="002C7DAE">
        <w:rPr>
          <w:rFonts w:ascii="Times New Roman" w:hAnsi="Times New Roman" w:cs="Times New Roman"/>
          <w:b w:val="0"/>
          <w:color w:val="auto"/>
          <w:sz w:val="24"/>
          <w:szCs w:val="24"/>
        </w:rPr>
        <w:t xml:space="preserve">significantly </w:t>
      </w:r>
      <w:commentRangeEnd w:id="539"/>
      <w:r w:rsidR="00743B58">
        <w:rPr>
          <w:rStyle w:val="CommentReference"/>
          <w:b w:val="0"/>
          <w:bCs w:val="0"/>
          <w:color w:val="auto"/>
        </w:rPr>
        <w:commentReference w:id="539"/>
      </w:r>
      <w:r w:rsidR="00FD3710" w:rsidRPr="002C7DAE">
        <w:rPr>
          <w:rFonts w:ascii="Times New Roman" w:hAnsi="Times New Roman" w:cs="Times New Roman"/>
          <w:b w:val="0"/>
          <w:color w:val="auto"/>
          <w:sz w:val="24"/>
          <w:szCs w:val="24"/>
        </w:rPr>
        <w:t>different.</w:t>
      </w:r>
    </w:p>
    <w:p w14:paraId="4F6107CC" w14:textId="77777777" w:rsidR="007C3908" w:rsidRPr="003D61DC" w:rsidRDefault="007C3908" w:rsidP="003D61DC"/>
    <w:p w14:paraId="00B3D4EE" w14:textId="41BF066C" w:rsidR="00796416" w:rsidRDefault="00420CF0" w:rsidP="003D61DC">
      <w:pPr>
        <w:keepNext/>
        <w:jc w:val="center"/>
      </w:pPr>
      <w:r w:rsidRPr="00420CF0">
        <w:rPr>
          <w:noProof/>
          <w:lang w:eastAsia="ja-JP"/>
        </w:rPr>
        <w:lastRenderedPageBreak/>
        <w:drawing>
          <wp:inline distT="0" distB="0" distL="0" distR="0" wp14:anchorId="41E103AD" wp14:editId="76BB4712">
            <wp:extent cx="3108960" cy="3108960"/>
            <wp:effectExtent l="0" t="0" r="0" b="0"/>
            <wp:docPr id="21" name="Picture 21" descr="N:\Thesis\Rplot15.DI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Thesis\Rplot15.DIN.tif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7BCEDE41" w14:textId="6D7C1B20" w:rsidR="003A4E74" w:rsidRPr="003D61DC" w:rsidRDefault="00796416" w:rsidP="003D61DC">
      <w:pPr>
        <w:pStyle w:val="Caption"/>
        <w:rPr>
          <w:rFonts w:ascii="Times New Roman" w:hAnsi="Times New Roman" w:cs="Times New Roman"/>
          <w:b w:val="0"/>
          <w:color w:val="auto"/>
          <w:sz w:val="24"/>
          <w:szCs w:val="24"/>
        </w:rPr>
      </w:pPr>
      <w:bookmarkStart w:id="540" w:name="_Ref5796103"/>
      <w:r w:rsidRPr="003D61DC">
        <w:rPr>
          <w:rFonts w:ascii="Times New Roman" w:hAnsi="Times New Roman" w:cs="Times New Roman"/>
          <w:color w:val="auto"/>
          <w:sz w:val="24"/>
          <w:szCs w:val="24"/>
        </w:rPr>
        <w:t xml:space="preserve">Figure </w:t>
      </w:r>
      <w:commentRangeStart w:id="541"/>
      <w:r w:rsidRPr="003D61DC">
        <w:rPr>
          <w:rFonts w:ascii="Times New Roman" w:hAnsi="Times New Roman" w:cs="Times New Roman"/>
          <w:color w:val="auto"/>
          <w:sz w:val="24"/>
          <w:szCs w:val="24"/>
        </w:rPr>
        <w:fldChar w:fldCharType="begin"/>
      </w:r>
      <w:r w:rsidRPr="003D61DC">
        <w:rPr>
          <w:rFonts w:ascii="Times New Roman" w:hAnsi="Times New Roman" w:cs="Times New Roman"/>
          <w:color w:val="auto"/>
          <w:sz w:val="24"/>
          <w:szCs w:val="24"/>
        </w:rPr>
        <w:instrText xml:space="preserve"> SEQ Figure \* ARABIC </w:instrText>
      </w:r>
      <w:r w:rsidRPr="003D61DC">
        <w:rPr>
          <w:rFonts w:ascii="Times New Roman" w:hAnsi="Times New Roman" w:cs="Times New Roman"/>
          <w:color w:val="auto"/>
          <w:sz w:val="24"/>
          <w:szCs w:val="24"/>
        </w:rPr>
        <w:fldChar w:fldCharType="separate"/>
      </w:r>
      <w:r w:rsidR="006747F9" w:rsidRPr="003D61DC">
        <w:rPr>
          <w:rFonts w:ascii="Times New Roman" w:hAnsi="Times New Roman" w:cs="Times New Roman"/>
          <w:noProof/>
          <w:color w:val="auto"/>
          <w:sz w:val="24"/>
          <w:szCs w:val="24"/>
        </w:rPr>
        <w:t>5</w:t>
      </w:r>
      <w:r w:rsidRPr="003D61DC">
        <w:rPr>
          <w:rFonts w:ascii="Times New Roman" w:hAnsi="Times New Roman" w:cs="Times New Roman"/>
          <w:color w:val="auto"/>
          <w:sz w:val="24"/>
          <w:szCs w:val="24"/>
        </w:rPr>
        <w:fldChar w:fldCharType="end"/>
      </w:r>
      <w:bookmarkEnd w:id="540"/>
      <w:del w:id="542" w:author="Clay Arango" w:date="2019-04-16T16:24:00Z">
        <w:r w:rsidR="00195C31" w:rsidRPr="003D61DC" w:rsidDel="00993399">
          <w:rPr>
            <w:rFonts w:ascii="Times New Roman" w:hAnsi="Times New Roman" w:cs="Times New Roman"/>
            <w:color w:val="auto"/>
            <w:sz w:val="24"/>
            <w:szCs w:val="24"/>
          </w:rPr>
          <w:delText>.</w:delText>
        </w:r>
      </w:del>
      <w:r w:rsidR="00195C31" w:rsidRPr="003D61DC">
        <w:rPr>
          <w:rFonts w:ascii="Times New Roman" w:hAnsi="Times New Roman" w:cs="Times New Roman"/>
          <w:b w:val="0"/>
          <w:color w:val="auto"/>
          <w:sz w:val="24"/>
          <w:szCs w:val="24"/>
        </w:rPr>
        <w:t xml:space="preserve"> </w:t>
      </w:r>
      <w:commentRangeEnd w:id="541"/>
      <w:r w:rsidR="00993399">
        <w:rPr>
          <w:rStyle w:val="CommentReference"/>
          <w:b w:val="0"/>
          <w:bCs w:val="0"/>
          <w:color w:val="auto"/>
        </w:rPr>
        <w:commentReference w:id="541"/>
      </w:r>
      <w:r w:rsidR="00195C31" w:rsidRPr="003D61DC">
        <w:rPr>
          <w:rFonts w:ascii="Times New Roman" w:hAnsi="Times New Roman" w:cs="Times New Roman"/>
          <w:b w:val="0"/>
          <w:color w:val="auto"/>
          <w:sz w:val="24"/>
          <w:szCs w:val="24"/>
        </w:rPr>
        <w:t xml:space="preserve"> Boxplot of nitrogen as relative values of dissolved inorganic nitrogen (DIN) (</w:t>
      </w:r>
      <w:r w:rsidR="00FD3710" w:rsidRPr="003D61DC">
        <w:rPr>
          <w:rFonts w:ascii="Times New Roman" w:hAnsi="Times New Roman" w:cs="Times New Roman"/>
          <w:b w:val="0"/>
          <w:color w:val="auto"/>
          <w:sz w:val="24"/>
          <w:szCs w:val="24"/>
        </w:rPr>
        <w:t>NH</w:t>
      </w:r>
      <w:r w:rsidR="00FD3710" w:rsidRPr="003D61DC">
        <w:rPr>
          <w:rFonts w:ascii="Times New Roman" w:hAnsi="Times New Roman" w:cs="Times New Roman"/>
          <w:b w:val="0"/>
          <w:color w:val="auto"/>
          <w:sz w:val="24"/>
          <w:szCs w:val="24"/>
          <w:vertAlign w:val="subscript"/>
        </w:rPr>
        <w:t>4</w:t>
      </w:r>
      <w:r w:rsidR="00FD3710" w:rsidRPr="003D61DC">
        <w:rPr>
          <w:rFonts w:ascii="Times New Roman" w:hAnsi="Times New Roman" w:cs="Times New Roman"/>
          <w:b w:val="0"/>
          <w:color w:val="auto"/>
          <w:sz w:val="24"/>
          <w:szCs w:val="24"/>
          <w:vertAlign w:val="superscript"/>
        </w:rPr>
        <w:t>+</w:t>
      </w:r>
      <w:r w:rsidR="00FD3710" w:rsidRPr="003D61DC">
        <w:rPr>
          <w:rFonts w:ascii="Times New Roman" w:hAnsi="Times New Roman" w:cs="Times New Roman"/>
          <w:b w:val="0"/>
          <w:color w:val="auto"/>
          <w:sz w:val="24"/>
          <w:szCs w:val="24"/>
        </w:rPr>
        <w:t xml:space="preserve"> + NO</w:t>
      </w:r>
      <w:r w:rsidR="00FD3710" w:rsidRPr="003D61DC">
        <w:rPr>
          <w:rFonts w:ascii="Times New Roman" w:hAnsi="Times New Roman" w:cs="Times New Roman"/>
          <w:b w:val="0"/>
          <w:color w:val="auto"/>
          <w:sz w:val="24"/>
          <w:szCs w:val="24"/>
          <w:vertAlign w:val="subscript"/>
        </w:rPr>
        <w:t>3</w:t>
      </w:r>
      <w:r w:rsidR="00FD3710" w:rsidRPr="003D61DC">
        <w:rPr>
          <w:rFonts w:ascii="Times New Roman" w:hAnsi="Times New Roman" w:cs="Times New Roman"/>
          <w:b w:val="0"/>
          <w:color w:val="auto"/>
          <w:sz w:val="24"/>
          <w:szCs w:val="24"/>
          <w:vertAlign w:val="superscript"/>
        </w:rPr>
        <w:t>-</w:t>
      </w:r>
      <w:r w:rsidR="00FD3710" w:rsidRPr="003D61DC">
        <w:rPr>
          <w:rFonts w:ascii="Times New Roman" w:hAnsi="Times New Roman" w:cs="Times New Roman"/>
          <w:b w:val="0"/>
          <w:color w:val="auto"/>
          <w:sz w:val="24"/>
          <w:szCs w:val="24"/>
        </w:rPr>
        <w:t xml:space="preserve">) </w:t>
      </w:r>
      <w:r w:rsidR="00195C31" w:rsidRPr="003D61DC">
        <w:rPr>
          <w:rFonts w:ascii="Times New Roman" w:hAnsi="Times New Roman" w:cs="Times New Roman"/>
          <w:b w:val="0"/>
          <w:color w:val="auto"/>
          <w:sz w:val="24"/>
          <w:szCs w:val="24"/>
        </w:rPr>
        <w:t xml:space="preserve">for all study sites at consecutive sampling periods.  Means with </w:t>
      </w:r>
      <w:commentRangeStart w:id="543"/>
      <w:r w:rsidR="00195C31" w:rsidRPr="003D61DC">
        <w:rPr>
          <w:rFonts w:ascii="Times New Roman" w:hAnsi="Times New Roman" w:cs="Times New Roman"/>
          <w:b w:val="0"/>
          <w:color w:val="auto"/>
          <w:sz w:val="24"/>
          <w:szCs w:val="24"/>
        </w:rPr>
        <w:t xml:space="preserve">different </w:t>
      </w:r>
      <w:commentRangeEnd w:id="543"/>
      <w:r w:rsidR="00993399">
        <w:rPr>
          <w:rStyle w:val="CommentReference"/>
          <w:b w:val="0"/>
          <w:bCs w:val="0"/>
          <w:color w:val="auto"/>
        </w:rPr>
        <w:commentReference w:id="543"/>
      </w:r>
      <w:r w:rsidR="00195C31" w:rsidRPr="003D61DC">
        <w:rPr>
          <w:rFonts w:ascii="Times New Roman" w:hAnsi="Times New Roman" w:cs="Times New Roman"/>
          <w:b w:val="0"/>
          <w:color w:val="auto"/>
          <w:sz w:val="24"/>
          <w:szCs w:val="24"/>
        </w:rPr>
        <w:t>letters are significantly different.</w:t>
      </w:r>
    </w:p>
    <w:p w14:paraId="4C7F4F3F" w14:textId="161BF977" w:rsidR="00A83CEA" w:rsidRPr="003D61DC" w:rsidRDefault="00A83CEA" w:rsidP="003D61DC">
      <w:pPr>
        <w:spacing w:line="480" w:lineRule="auto"/>
        <w:ind w:firstLine="720"/>
      </w:pPr>
      <w:del w:id="544" w:author="Clay Arango" w:date="2019-04-16T16:22:00Z">
        <w:r w:rsidDel="00993399">
          <w:delText>Phosphate as soluble reactive phosphorus</w:delText>
        </w:r>
        <w:r w:rsidR="006747F9" w:rsidDel="00993399">
          <w:delText xml:space="preserve"> (</w:delText>
        </w:r>
      </w:del>
      <w:r w:rsidR="006747F9">
        <w:t>SRP</w:t>
      </w:r>
      <w:del w:id="545" w:author="Clay Arango" w:date="2019-04-16T16:22:00Z">
        <w:r w:rsidR="006747F9" w:rsidDel="00993399">
          <w:delText>)</w:delText>
        </w:r>
      </w:del>
      <w:r w:rsidR="006747F9">
        <w:t xml:space="preserve"> ranged from 0.0049 to 0.0610 mg P L</w:t>
      </w:r>
      <w:r w:rsidR="006747F9" w:rsidRPr="003D61DC">
        <w:rPr>
          <w:vertAlign w:val="superscript"/>
        </w:rPr>
        <w:t>-1</w:t>
      </w:r>
      <w:r w:rsidR="006747F9">
        <w:t xml:space="preserve"> (</w:t>
      </w:r>
      <w:r w:rsidR="006747F9">
        <w:fldChar w:fldCharType="begin"/>
      </w:r>
      <w:r w:rsidR="006747F9">
        <w:rPr>
          <w:vertAlign w:val="superscript"/>
        </w:rPr>
        <w:instrText xml:space="preserve"> REF _Ref5800276 \h </w:instrText>
      </w:r>
      <w:r w:rsidR="00FD3710">
        <w:instrText xml:space="preserve"> \* MERGEFORMAT </w:instrText>
      </w:r>
      <w:r w:rsidR="006747F9">
        <w:fldChar w:fldCharType="separate"/>
      </w:r>
      <w:r w:rsidR="006747F9">
        <w:t xml:space="preserve">Figure </w:t>
      </w:r>
      <w:r w:rsidR="006747F9">
        <w:rPr>
          <w:noProof/>
        </w:rPr>
        <w:t>6</w:t>
      </w:r>
      <w:r w:rsidR="006747F9">
        <w:fldChar w:fldCharType="end"/>
      </w:r>
      <w:r w:rsidR="006747F9">
        <w:t xml:space="preserve">.) </w:t>
      </w:r>
      <w:ins w:id="546" w:author="Clay Arango" w:date="2019-04-16T16:23:00Z">
        <w:r w:rsidR="00993399">
          <w:t>and differed by …</w:t>
        </w:r>
        <w:proofErr w:type="gramStart"/>
        <w:r w:rsidR="00993399">
          <w:t xml:space="preserve">…  </w:t>
        </w:r>
      </w:ins>
      <w:proofErr w:type="gramEnd"/>
      <w:del w:id="547" w:author="Clay Arango" w:date="2019-04-16T16:23:00Z">
        <w:r w:rsidR="006747F9" w:rsidDel="00993399">
          <w:delText>and carbon as dissolved organic carbon (</w:delText>
        </w:r>
      </w:del>
      <w:r w:rsidR="006747F9">
        <w:t>DOC</w:t>
      </w:r>
      <w:del w:id="548" w:author="Clay Arango" w:date="2019-04-16T16:23:00Z">
        <w:r w:rsidR="006747F9" w:rsidDel="00993399">
          <w:delText>)</w:delText>
        </w:r>
      </w:del>
      <w:r w:rsidR="006747F9">
        <w:t xml:space="preserve"> ranged from 0.51 to 13.27 mg C L</w:t>
      </w:r>
      <w:r w:rsidR="006747F9" w:rsidRPr="003D61DC">
        <w:rPr>
          <w:vertAlign w:val="superscript"/>
        </w:rPr>
        <w:t>-1</w:t>
      </w:r>
      <w:r w:rsidR="006747F9">
        <w:t xml:space="preserve"> (</w:t>
      </w:r>
      <w:r w:rsidR="006747F9">
        <w:fldChar w:fldCharType="begin"/>
      </w:r>
      <w:r w:rsidR="006747F9">
        <w:instrText xml:space="preserve"> REF _Ref5800489 \h </w:instrText>
      </w:r>
      <w:r w:rsidR="00FD3710">
        <w:instrText xml:space="preserve"> \* MERGEFORMAT </w:instrText>
      </w:r>
      <w:r w:rsidR="006747F9">
        <w:fldChar w:fldCharType="separate"/>
      </w:r>
      <w:r w:rsidR="006747F9">
        <w:t xml:space="preserve">Figure </w:t>
      </w:r>
      <w:r w:rsidR="006747F9">
        <w:rPr>
          <w:noProof/>
        </w:rPr>
        <w:t>7</w:t>
      </w:r>
      <w:r w:rsidR="006747F9">
        <w:fldChar w:fldCharType="end"/>
      </w:r>
      <w:r w:rsidR="006747F9">
        <w:t>.).</w:t>
      </w:r>
      <w:r w:rsidR="00FD3710">
        <w:t xml:space="preserve">  </w:t>
      </w:r>
      <w:commentRangeStart w:id="549"/>
      <w:r w:rsidR="00682082">
        <w:t>The mean values of stream discharge and canopy openness did not change for consecutive samplings however PAR was lowest in the fall.  All stream nutrients and DOC values stayed the same for the first two samplings and went up for the third sampling according to Tukey’s Honest Significant Difference (</w:t>
      </w:r>
      <w:proofErr w:type="gramStart"/>
      <w:r w:rsidR="00682082">
        <w:t>Tukey  HSD</w:t>
      </w:r>
      <w:proofErr w:type="gramEnd"/>
      <w:r w:rsidR="00682082">
        <w:t>) tests</w:t>
      </w:r>
      <w:commentRangeEnd w:id="549"/>
      <w:r w:rsidR="00993399">
        <w:rPr>
          <w:rStyle w:val="CommentReference"/>
        </w:rPr>
        <w:commentReference w:id="549"/>
      </w:r>
      <w:r w:rsidR="00682082">
        <w:t xml:space="preserve">. </w:t>
      </w:r>
    </w:p>
    <w:p w14:paraId="1D3DFCAF" w14:textId="753F90BA" w:rsidR="006747F9" w:rsidRPr="003D61DC" w:rsidRDefault="00420CF0" w:rsidP="003D61DC">
      <w:pPr>
        <w:keepNext/>
        <w:jc w:val="center"/>
        <w:rPr>
          <w:rFonts w:ascii="Times New Roman" w:hAnsi="Times New Roman" w:cs="Times New Roman"/>
        </w:rPr>
      </w:pPr>
      <w:r w:rsidRPr="00420CF0">
        <w:rPr>
          <w:rFonts w:ascii="Times New Roman" w:hAnsi="Times New Roman" w:cs="Times New Roman"/>
          <w:noProof/>
          <w:lang w:eastAsia="ja-JP"/>
        </w:rPr>
        <w:lastRenderedPageBreak/>
        <w:drawing>
          <wp:inline distT="0" distB="0" distL="0" distR="0" wp14:anchorId="6E330F10" wp14:editId="6CFE3DB0">
            <wp:extent cx="3108960" cy="3108960"/>
            <wp:effectExtent l="0" t="0" r="0" b="0"/>
            <wp:docPr id="24" name="Picture 24" descr="N:\Thesis\Rplot16.SR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Thesis\Rplot16.SRP.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36444FD9" w14:textId="49D325D0" w:rsidR="003A4E74" w:rsidRPr="003D61DC" w:rsidRDefault="006747F9" w:rsidP="003D61DC">
      <w:pPr>
        <w:pStyle w:val="Caption"/>
        <w:rPr>
          <w:rFonts w:ascii="Times New Roman" w:eastAsia="STHupo" w:hAnsi="Times New Roman" w:cs="Times New Roman"/>
          <w:b w:val="0"/>
          <w:color w:val="auto"/>
          <w:sz w:val="24"/>
          <w:szCs w:val="24"/>
        </w:rPr>
      </w:pPr>
      <w:bookmarkStart w:id="550" w:name="_Ref5800276"/>
      <w:r w:rsidRPr="003D61DC">
        <w:rPr>
          <w:rFonts w:ascii="Times New Roman" w:hAnsi="Times New Roman" w:cs="Times New Roman"/>
          <w:color w:val="auto"/>
          <w:sz w:val="24"/>
          <w:szCs w:val="24"/>
        </w:rPr>
        <w:t xml:space="preserve">Figure </w:t>
      </w:r>
      <w:r w:rsidRPr="003D61DC">
        <w:rPr>
          <w:rFonts w:ascii="Times New Roman" w:hAnsi="Times New Roman" w:cs="Times New Roman"/>
          <w:color w:val="auto"/>
          <w:sz w:val="24"/>
          <w:szCs w:val="24"/>
        </w:rPr>
        <w:fldChar w:fldCharType="begin"/>
      </w:r>
      <w:r w:rsidRPr="003D61DC">
        <w:rPr>
          <w:rFonts w:ascii="Times New Roman" w:hAnsi="Times New Roman" w:cs="Times New Roman"/>
          <w:color w:val="auto"/>
          <w:sz w:val="24"/>
          <w:szCs w:val="24"/>
        </w:rPr>
        <w:instrText xml:space="preserve"> SEQ Figure \* ARABIC </w:instrText>
      </w:r>
      <w:r w:rsidRPr="003D61DC">
        <w:rPr>
          <w:rFonts w:ascii="Times New Roman" w:hAnsi="Times New Roman" w:cs="Times New Roman"/>
          <w:color w:val="auto"/>
          <w:sz w:val="24"/>
          <w:szCs w:val="24"/>
        </w:rPr>
        <w:fldChar w:fldCharType="separate"/>
      </w:r>
      <w:r w:rsidRPr="003D61DC">
        <w:rPr>
          <w:rFonts w:ascii="Times New Roman" w:hAnsi="Times New Roman" w:cs="Times New Roman"/>
          <w:noProof/>
          <w:color w:val="auto"/>
          <w:sz w:val="24"/>
          <w:szCs w:val="24"/>
        </w:rPr>
        <w:t>6</w:t>
      </w:r>
      <w:r w:rsidRPr="003D61DC">
        <w:rPr>
          <w:rFonts w:ascii="Times New Roman" w:hAnsi="Times New Roman" w:cs="Times New Roman"/>
          <w:color w:val="auto"/>
          <w:sz w:val="24"/>
          <w:szCs w:val="24"/>
        </w:rPr>
        <w:fldChar w:fldCharType="end"/>
      </w:r>
      <w:bookmarkEnd w:id="550"/>
      <w:r w:rsidR="00195C31" w:rsidRPr="003D61DC">
        <w:rPr>
          <w:rFonts w:ascii="Times New Roman" w:hAnsi="Times New Roman" w:cs="Times New Roman"/>
          <w:color w:val="auto"/>
          <w:sz w:val="24"/>
          <w:szCs w:val="24"/>
        </w:rPr>
        <w:t>.</w:t>
      </w:r>
      <w:r w:rsidR="00195C31" w:rsidRPr="003D61DC">
        <w:rPr>
          <w:rFonts w:ascii="Times New Roman" w:hAnsi="Times New Roman" w:cs="Times New Roman"/>
          <w:b w:val="0"/>
          <w:color w:val="auto"/>
          <w:sz w:val="24"/>
          <w:szCs w:val="24"/>
        </w:rPr>
        <w:t xml:space="preserve">  Boxplot of phosphate as soluble reactive phosphate (SRP) for all study sites at consecutive sampling periods.  Means with different letters are significantly different.</w:t>
      </w:r>
    </w:p>
    <w:p w14:paraId="01A9A96B" w14:textId="4EC817C3" w:rsidR="006747F9" w:rsidRDefault="00420CF0" w:rsidP="003D61DC">
      <w:pPr>
        <w:keepNext/>
        <w:jc w:val="center"/>
      </w:pPr>
      <w:r w:rsidRPr="00420CF0">
        <w:rPr>
          <w:noProof/>
          <w:lang w:eastAsia="ja-JP"/>
        </w:rPr>
        <w:drawing>
          <wp:inline distT="0" distB="0" distL="0" distR="0" wp14:anchorId="53B14935" wp14:editId="36C3A3C9">
            <wp:extent cx="3108960" cy="3108960"/>
            <wp:effectExtent l="0" t="0" r="0" b="0"/>
            <wp:docPr id="27" name="Picture 27" descr="N:\Thesis\Rplot17.DO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hesis\Rplot17.DOC.tif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1F0FDC38" w14:textId="54A7F84F" w:rsidR="003A4E74" w:rsidRPr="003D61DC" w:rsidRDefault="006747F9" w:rsidP="003D61DC">
      <w:pPr>
        <w:pStyle w:val="Caption"/>
        <w:rPr>
          <w:rFonts w:ascii="Times New Roman" w:eastAsia="STHupo" w:hAnsi="Times New Roman" w:cs="Times New Roman"/>
          <w:color w:val="auto"/>
          <w:sz w:val="24"/>
          <w:szCs w:val="24"/>
        </w:rPr>
      </w:pPr>
      <w:bookmarkStart w:id="551" w:name="_Ref5800489"/>
      <w:r w:rsidRPr="003D61DC">
        <w:rPr>
          <w:rFonts w:ascii="Times New Roman" w:hAnsi="Times New Roman" w:cs="Times New Roman"/>
          <w:color w:val="auto"/>
          <w:sz w:val="24"/>
          <w:szCs w:val="24"/>
        </w:rPr>
        <w:t xml:space="preserve">Figure </w:t>
      </w:r>
      <w:r w:rsidRPr="003D61DC">
        <w:rPr>
          <w:rFonts w:ascii="Times New Roman" w:hAnsi="Times New Roman" w:cs="Times New Roman"/>
          <w:color w:val="auto"/>
          <w:sz w:val="24"/>
          <w:szCs w:val="24"/>
        </w:rPr>
        <w:fldChar w:fldCharType="begin"/>
      </w:r>
      <w:r w:rsidRPr="003D61DC">
        <w:rPr>
          <w:rFonts w:ascii="Times New Roman" w:hAnsi="Times New Roman" w:cs="Times New Roman"/>
          <w:color w:val="auto"/>
          <w:sz w:val="24"/>
          <w:szCs w:val="24"/>
        </w:rPr>
        <w:instrText xml:space="preserve"> SEQ Figure \* ARABIC </w:instrText>
      </w:r>
      <w:r w:rsidRPr="003D61DC">
        <w:rPr>
          <w:rFonts w:ascii="Times New Roman" w:hAnsi="Times New Roman" w:cs="Times New Roman"/>
          <w:color w:val="auto"/>
          <w:sz w:val="24"/>
          <w:szCs w:val="24"/>
        </w:rPr>
        <w:fldChar w:fldCharType="separate"/>
      </w:r>
      <w:r w:rsidRPr="003D61DC">
        <w:rPr>
          <w:rFonts w:ascii="Times New Roman" w:hAnsi="Times New Roman" w:cs="Times New Roman"/>
          <w:noProof/>
          <w:color w:val="auto"/>
          <w:sz w:val="24"/>
          <w:szCs w:val="24"/>
        </w:rPr>
        <w:t>7</w:t>
      </w:r>
      <w:r w:rsidRPr="003D61DC">
        <w:rPr>
          <w:rFonts w:ascii="Times New Roman" w:hAnsi="Times New Roman" w:cs="Times New Roman"/>
          <w:color w:val="auto"/>
          <w:sz w:val="24"/>
          <w:szCs w:val="24"/>
        </w:rPr>
        <w:fldChar w:fldCharType="end"/>
      </w:r>
      <w:bookmarkEnd w:id="551"/>
      <w:r w:rsidR="00195C31" w:rsidRPr="003D61DC">
        <w:rPr>
          <w:rFonts w:ascii="Times New Roman" w:hAnsi="Times New Roman" w:cs="Times New Roman"/>
          <w:color w:val="auto"/>
          <w:sz w:val="24"/>
          <w:szCs w:val="24"/>
        </w:rPr>
        <w:t xml:space="preserve">.  </w:t>
      </w:r>
      <w:r w:rsidR="00195C31" w:rsidRPr="003D61DC">
        <w:rPr>
          <w:rFonts w:ascii="Times New Roman" w:hAnsi="Times New Roman" w:cs="Times New Roman"/>
          <w:b w:val="0"/>
          <w:color w:val="auto"/>
          <w:sz w:val="24"/>
          <w:szCs w:val="24"/>
        </w:rPr>
        <w:t>Boxplot of carbon as dissolved organic carbon (DOC) for all study sites at consecutive sampling periods.  Means with different letters are significantly different.</w:t>
      </w:r>
    </w:p>
    <w:p w14:paraId="3FA07E68" w14:textId="3CFFAA9F" w:rsidR="00091572" w:rsidRPr="002B6F18" w:rsidRDefault="00091572" w:rsidP="00A8659A">
      <w:pPr>
        <w:spacing w:line="480" w:lineRule="auto"/>
        <w:jc w:val="center"/>
        <w:rPr>
          <w:rFonts w:ascii="Times New Roman" w:eastAsia="STHupo" w:hAnsi="Times New Roman" w:cs="Times New Roman"/>
          <w:u w:val="single"/>
        </w:rPr>
      </w:pPr>
      <w:commentRangeStart w:id="552"/>
      <w:r w:rsidRPr="002B6F18">
        <w:rPr>
          <w:rFonts w:ascii="Times New Roman" w:eastAsia="STHupo" w:hAnsi="Times New Roman" w:cs="Times New Roman"/>
          <w:u w:val="single"/>
        </w:rPr>
        <w:t>GPP</w:t>
      </w:r>
      <w:commentRangeEnd w:id="552"/>
      <w:r w:rsidR="00993399">
        <w:rPr>
          <w:rStyle w:val="CommentReference"/>
        </w:rPr>
        <w:commentReference w:id="552"/>
      </w:r>
    </w:p>
    <w:p w14:paraId="5C6FDEE7" w14:textId="54327BD2" w:rsidR="007722C7" w:rsidRDefault="00091572">
      <w:pPr>
        <w:spacing w:line="480" w:lineRule="auto"/>
        <w:rPr>
          <w:rFonts w:ascii="Times New Roman" w:hAnsi="Times New Roman" w:cs="Times New Roman"/>
        </w:rPr>
      </w:pPr>
      <w:r w:rsidRPr="002B6F18">
        <w:rPr>
          <w:rFonts w:ascii="Times New Roman" w:eastAsia="STHupo" w:hAnsi="Times New Roman" w:cs="Times New Roman"/>
        </w:rPr>
        <w:tab/>
      </w:r>
      <w:r w:rsidR="00174D53" w:rsidRPr="002B6F18">
        <w:rPr>
          <w:rFonts w:ascii="Times New Roman" w:eastAsia="STHupo" w:hAnsi="Times New Roman" w:cs="Times New Roman"/>
        </w:rPr>
        <w:t xml:space="preserve">I estimated the mean </w:t>
      </w:r>
      <w:del w:id="553" w:author="Clay Arango" w:date="2019-04-16T16:27:00Z">
        <w:r w:rsidR="00174D53" w:rsidRPr="002B6F18" w:rsidDel="00993399">
          <w:rPr>
            <w:rFonts w:ascii="Times New Roman" w:eastAsia="STHupo" w:hAnsi="Times New Roman" w:cs="Times New Roman"/>
          </w:rPr>
          <w:delText>Gross Primary Production (</w:delText>
        </w:r>
      </w:del>
      <w:r w:rsidR="00174D53" w:rsidRPr="002B6F18">
        <w:rPr>
          <w:rFonts w:ascii="Times New Roman" w:eastAsia="STHupo" w:hAnsi="Times New Roman" w:cs="Times New Roman"/>
        </w:rPr>
        <w:t>GPP</w:t>
      </w:r>
      <w:del w:id="554" w:author="Clay Arango" w:date="2019-04-16T16:28:00Z">
        <w:r w:rsidR="00174D53" w:rsidRPr="002B6F18" w:rsidDel="00993399">
          <w:rPr>
            <w:rFonts w:ascii="Times New Roman" w:eastAsia="STHupo" w:hAnsi="Times New Roman" w:cs="Times New Roman"/>
          </w:rPr>
          <w:delText>)</w:delText>
        </w:r>
      </w:del>
      <w:r w:rsidR="00174D53" w:rsidRPr="002B6F18">
        <w:rPr>
          <w:rFonts w:ascii="Times New Roman" w:eastAsia="STHupo" w:hAnsi="Times New Roman" w:cs="Times New Roman"/>
        </w:rPr>
        <w:t xml:space="preserve"> across all sites and sampling periods to be 0.196 g </w:t>
      </w:r>
      <w:r w:rsidR="00F52316">
        <w:rPr>
          <w:rFonts w:ascii="Times New Roman" w:eastAsia="STHupo" w:hAnsi="Times New Roman" w:cs="Times New Roman"/>
        </w:rPr>
        <w:t>O</w:t>
      </w:r>
      <w:r w:rsidR="00174D53" w:rsidRPr="002B6F18">
        <w:rPr>
          <w:rFonts w:ascii="Times New Roman" w:eastAsia="STHupo" w:hAnsi="Times New Roman" w:cs="Times New Roman"/>
          <w:vertAlign w:val="subscript"/>
        </w:rPr>
        <w:t xml:space="preserve">2 </w:t>
      </w:r>
      <w:r w:rsidR="00174D53" w:rsidRPr="002B6F18">
        <w:rPr>
          <w:rFonts w:ascii="Times New Roman" w:eastAsia="STHupo" w:hAnsi="Times New Roman" w:cs="Times New Roman"/>
        </w:rPr>
        <w:t>m</w:t>
      </w:r>
      <w:r w:rsidR="00174D53" w:rsidRPr="002B6F18">
        <w:rPr>
          <w:rFonts w:ascii="Times New Roman" w:eastAsia="STHupo" w:hAnsi="Times New Roman" w:cs="Times New Roman"/>
          <w:vertAlign w:val="superscript"/>
        </w:rPr>
        <w:t xml:space="preserve">-2 </w:t>
      </w:r>
      <w:r w:rsidR="00174D53" w:rsidRPr="002B6F18">
        <w:rPr>
          <w:rFonts w:ascii="Times New Roman" w:eastAsia="STHupo" w:hAnsi="Times New Roman" w:cs="Times New Roman"/>
        </w:rPr>
        <w:t>d</w:t>
      </w:r>
      <w:r w:rsidR="00174D53" w:rsidRPr="002B6F18">
        <w:rPr>
          <w:rFonts w:ascii="Times New Roman" w:eastAsia="STHupo" w:hAnsi="Times New Roman" w:cs="Times New Roman"/>
          <w:vertAlign w:val="superscript"/>
        </w:rPr>
        <w:t>-1</w:t>
      </w:r>
      <w:r w:rsidR="004C6939" w:rsidRPr="002B6F18">
        <w:rPr>
          <w:rFonts w:ascii="Times New Roman" w:eastAsia="STHupo" w:hAnsi="Times New Roman" w:cs="Times New Roman"/>
        </w:rPr>
        <w:t xml:space="preserve"> </w:t>
      </w:r>
      <w:r w:rsidR="007C3908">
        <w:rPr>
          <w:rFonts w:ascii="Times New Roman" w:eastAsia="STHupo" w:hAnsi="Times New Roman" w:cs="Times New Roman"/>
        </w:rPr>
        <w:t>(</w:t>
      </w:r>
      <w:r w:rsidR="007C3908">
        <w:rPr>
          <w:rFonts w:ascii="Times New Roman" w:eastAsia="STHupo" w:hAnsi="Times New Roman" w:cs="Times New Roman"/>
        </w:rPr>
        <w:fldChar w:fldCharType="begin"/>
      </w:r>
      <w:r w:rsidR="007C3908">
        <w:rPr>
          <w:rFonts w:ascii="Times New Roman" w:eastAsia="STHupo" w:hAnsi="Times New Roman" w:cs="Times New Roman"/>
        </w:rPr>
        <w:instrText xml:space="preserve"> REF _Ref5869245 \h </w:instrText>
      </w:r>
      <w:r w:rsidR="007C3908">
        <w:rPr>
          <w:rFonts w:ascii="Times New Roman" w:eastAsia="STHupo" w:hAnsi="Times New Roman" w:cs="Times New Roman"/>
        </w:rPr>
      </w:r>
      <w:r w:rsidR="007C3908">
        <w:rPr>
          <w:rFonts w:ascii="Times New Roman" w:eastAsia="STHupo" w:hAnsi="Times New Roman" w:cs="Times New Roman"/>
        </w:rPr>
        <w:fldChar w:fldCharType="separate"/>
      </w:r>
      <w:r w:rsidR="007C3908" w:rsidRPr="002B6F18">
        <w:rPr>
          <w:rFonts w:ascii="Times New Roman" w:hAnsi="Times New Roman" w:cs="Times New Roman"/>
        </w:rPr>
        <w:t xml:space="preserve">Figure </w:t>
      </w:r>
      <w:r w:rsidR="007C3908">
        <w:rPr>
          <w:rFonts w:ascii="Times New Roman" w:hAnsi="Times New Roman" w:cs="Times New Roman"/>
          <w:noProof/>
        </w:rPr>
        <w:t>8</w:t>
      </w:r>
      <w:r w:rsidR="007C3908">
        <w:rPr>
          <w:rFonts w:ascii="Times New Roman" w:eastAsia="STHupo" w:hAnsi="Times New Roman" w:cs="Times New Roman"/>
        </w:rPr>
        <w:fldChar w:fldCharType="end"/>
      </w:r>
      <w:r w:rsidR="007C3908">
        <w:rPr>
          <w:rFonts w:ascii="Times New Roman" w:eastAsia="STHupo" w:hAnsi="Times New Roman" w:cs="Times New Roman"/>
        </w:rPr>
        <w:t>.)</w:t>
      </w:r>
      <w:ins w:id="555" w:author="Clay Arango" w:date="2019-04-16T16:28:00Z">
        <w:r w:rsidR="00993399">
          <w:rPr>
            <w:rFonts w:ascii="Times New Roman" w:eastAsia="STHupo" w:hAnsi="Times New Roman" w:cs="Times New Roman"/>
          </w:rPr>
          <w:t>, with XXX seasonal difference etc</w:t>
        </w:r>
      </w:ins>
      <w:r w:rsidR="004C6939" w:rsidRPr="002B6F18">
        <w:rPr>
          <w:rFonts w:ascii="Times New Roman" w:eastAsia="STHupo" w:hAnsi="Times New Roman" w:cs="Times New Roman"/>
        </w:rPr>
        <w:t>.</w:t>
      </w:r>
    </w:p>
    <w:p w14:paraId="068AAA02" w14:textId="46D927BA" w:rsidR="00A24302" w:rsidRPr="002B6F18" w:rsidRDefault="007722C7" w:rsidP="00C70BDB">
      <w:pPr>
        <w:spacing w:line="480" w:lineRule="auto"/>
        <w:ind w:firstLine="720"/>
        <w:rPr>
          <w:rFonts w:ascii="Times New Roman" w:hAnsi="Times New Roman" w:cs="Times New Roman"/>
        </w:rPr>
      </w:pPr>
      <w:commentRangeStart w:id="556"/>
      <w:commentRangeStart w:id="557"/>
      <w:r>
        <w:rPr>
          <w:rFonts w:ascii="Times New Roman" w:hAnsi="Times New Roman" w:cs="Times New Roman"/>
        </w:rPr>
        <w:lastRenderedPageBreak/>
        <w:t>T</w:t>
      </w:r>
      <w:r w:rsidR="00DB53DA" w:rsidRPr="002B6F18">
        <w:rPr>
          <w:rFonts w:ascii="Times New Roman" w:hAnsi="Times New Roman" w:cs="Times New Roman"/>
        </w:rPr>
        <w:t>he model I determined for GPP</w:t>
      </w:r>
      <w:r w:rsidR="00F3142F" w:rsidRPr="002B6F18">
        <w:rPr>
          <w:rFonts w:ascii="Times New Roman" w:hAnsi="Times New Roman" w:cs="Times New Roman"/>
        </w:rPr>
        <w:t xml:space="preserve"> was a linear mixed effects model with a </w:t>
      </w:r>
      <w:r w:rsidR="00DB53DA" w:rsidRPr="002B6F18">
        <w:rPr>
          <w:rFonts w:ascii="Times New Roman" w:hAnsi="Times New Roman" w:cs="Times New Roman"/>
        </w:rPr>
        <w:t>square root of a log</w:t>
      </w:r>
      <w:r w:rsidR="00F3142F" w:rsidRPr="002B6F18">
        <w:rPr>
          <w:rFonts w:ascii="Times New Roman" w:hAnsi="Times New Roman" w:cs="Times New Roman"/>
        </w:rPr>
        <w:t xml:space="preserve"> transformation </w:t>
      </w:r>
      <w:r w:rsidR="003B13AB" w:rsidRPr="002B6F18">
        <w:rPr>
          <w:rFonts w:ascii="Times New Roman" w:hAnsi="Times New Roman" w:cs="Times New Roman"/>
        </w:rPr>
        <w:t>with site as a random effect</w:t>
      </w:r>
      <w:commentRangeEnd w:id="557"/>
      <w:r w:rsidR="00FF2889">
        <w:rPr>
          <w:rStyle w:val="CommentReference"/>
        </w:rPr>
        <w:commentReference w:id="557"/>
      </w:r>
      <w:r w:rsidR="007645E4" w:rsidRPr="002B6F18">
        <w:rPr>
          <w:rFonts w:ascii="Times New Roman" w:hAnsi="Times New Roman" w:cs="Times New Roman"/>
        </w:rPr>
        <w:t>.  The main effects</w:t>
      </w:r>
      <w:r w:rsidR="00F3142F" w:rsidRPr="002B6F18">
        <w:rPr>
          <w:rFonts w:ascii="Times New Roman" w:hAnsi="Times New Roman" w:cs="Times New Roman"/>
        </w:rPr>
        <w:t xml:space="preserve"> were determined to be sampling period</w:t>
      </w:r>
      <w:r w:rsidR="004B651E" w:rsidRPr="002B6F18">
        <w:rPr>
          <w:rFonts w:ascii="Times New Roman" w:hAnsi="Times New Roman" w:cs="Times New Roman"/>
        </w:rPr>
        <w:t xml:space="preserve"> (</w:t>
      </w:r>
      <w:r w:rsidR="007C3908">
        <w:rPr>
          <w:rFonts w:ascii="Times New Roman" w:hAnsi="Times New Roman" w:cs="Times New Roman"/>
        </w:rPr>
        <w:fldChar w:fldCharType="begin"/>
      </w:r>
      <w:r w:rsidR="007C3908">
        <w:rPr>
          <w:rFonts w:ascii="Times New Roman" w:hAnsi="Times New Roman" w:cs="Times New Roman"/>
        </w:rPr>
        <w:instrText xml:space="preserve"> REF _Ref5869245 \h </w:instrText>
      </w:r>
      <w:r w:rsidR="007C3908">
        <w:rPr>
          <w:rFonts w:ascii="Times New Roman" w:hAnsi="Times New Roman" w:cs="Times New Roman"/>
        </w:rPr>
      </w:r>
      <w:r w:rsidR="007C3908">
        <w:rPr>
          <w:rFonts w:ascii="Times New Roman" w:hAnsi="Times New Roman" w:cs="Times New Roman"/>
        </w:rPr>
        <w:fldChar w:fldCharType="separate"/>
      </w:r>
      <w:r w:rsidR="007C3908" w:rsidRPr="002B6F18">
        <w:rPr>
          <w:rFonts w:ascii="Times New Roman" w:hAnsi="Times New Roman" w:cs="Times New Roman"/>
        </w:rPr>
        <w:t xml:space="preserve">Figure </w:t>
      </w:r>
      <w:r w:rsidR="007C3908">
        <w:rPr>
          <w:rFonts w:ascii="Times New Roman" w:hAnsi="Times New Roman" w:cs="Times New Roman"/>
          <w:noProof/>
        </w:rPr>
        <w:t>8</w:t>
      </w:r>
      <w:r w:rsidR="007C3908">
        <w:rPr>
          <w:rFonts w:ascii="Times New Roman" w:hAnsi="Times New Roman" w:cs="Times New Roman"/>
        </w:rPr>
        <w:fldChar w:fldCharType="end"/>
      </w:r>
      <w:r w:rsidR="004B651E" w:rsidRPr="002B6F18">
        <w:rPr>
          <w:rFonts w:ascii="Times New Roman" w:hAnsi="Times New Roman" w:cs="Times New Roman"/>
        </w:rPr>
        <w:t>)</w:t>
      </w:r>
      <w:r w:rsidR="00F3142F" w:rsidRPr="002B6F18">
        <w:rPr>
          <w:rFonts w:ascii="Times New Roman" w:hAnsi="Times New Roman" w:cs="Times New Roman"/>
        </w:rPr>
        <w:t xml:space="preserve"> and depth</w:t>
      </w:r>
      <w:r w:rsidR="00625505" w:rsidRPr="002B6F18">
        <w:rPr>
          <w:rFonts w:ascii="Times New Roman" w:hAnsi="Times New Roman" w:cs="Times New Roman"/>
        </w:rPr>
        <w:t xml:space="preserve"> </w:t>
      </w:r>
      <w:r w:rsidR="004B651E" w:rsidRPr="002B6F18">
        <w:rPr>
          <w:rFonts w:ascii="Times New Roman" w:hAnsi="Times New Roman" w:cs="Times New Roman"/>
        </w:rPr>
        <w:t>(</w:t>
      </w:r>
      <w:r w:rsidR="007C3908">
        <w:rPr>
          <w:rFonts w:ascii="Times New Roman" w:hAnsi="Times New Roman" w:cs="Times New Roman"/>
        </w:rPr>
        <w:fldChar w:fldCharType="begin"/>
      </w:r>
      <w:r w:rsidR="007C3908">
        <w:rPr>
          <w:rFonts w:ascii="Times New Roman" w:hAnsi="Times New Roman" w:cs="Times New Roman"/>
        </w:rPr>
        <w:instrText xml:space="preserve"> REF _Ref268561 \h </w:instrText>
      </w:r>
      <w:r w:rsidR="007C3908">
        <w:rPr>
          <w:rFonts w:ascii="Times New Roman" w:hAnsi="Times New Roman" w:cs="Times New Roman"/>
        </w:rPr>
      </w:r>
      <w:r w:rsidR="007C3908">
        <w:rPr>
          <w:rFonts w:ascii="Times New Roman" w:hAnsi="Times New Roman" w:cs="Times New Roman"/>
        </w:rPr>
        <w:fldChar w:fldCharType="separate"/>
      </w:r>
      <w:r w:rsidR="007C3908" w:rsidRPr="003D61DC">
        <w:rPr>
          <w:rFonts w:ascii="Times New Roman" w:hAnsi="Times New Roman" w:cs="Times New Roman"/>
        </w:rPr>
        <w:t xml:space="preserve">Figure </w:t>
      </w:r>
      <w:r w:rsidR="007C3908" w:rsidRPr="003D61DC">
        <w:rPr>
          <w:rFonts w:ascii="Times New Roman" w:hAnsi="Times New Roman" w:cs="Times New Roman"/>
          <w:noProof/>
        </w:rPr>
        <w:t>9</w:t>
      </w:r>
      <w:r w:rsidR="007C3908">
        <w:rPr>
          <w:rFonts w:ascii="Times New Roman" w:hAnsi="Times New Roman" w:cs="Times New Roman"/>
        </w:rPr>
        <w:fldChar w:fldCharType="end"/>
      </w:r>
      <w:r w:rsidR="004B651E" w:rsidRPr="002B6F18">
        <w:rPr>
          <w:rFonts w:ascii="Times New Roman" w:hAnsi="Times New Roman" w:cs="Times New Roman"/>
        </w:rPr>
        <w:t xml:space="preserve">) </w:t>
      </w:r>
      <w:r w:rsidR="00625505" w:rsidRPr="002B6F18">
        <w:rPr>
          <w:rFonts w:ascii="Times New Roman" w:hAnsi="Times New Roman" w:cs="Times New Roman"/>
        </w:rPr>
        <w:t>both with</w:t>
      </w:r>
      <w:r w:rsidR="00C366F9" w:rsidRPr="002B6F18">
        <w:rPr>
          <w:rFonts w:ascii="Times New Roman" w:hAnsi="Times New Roman" w:cs="Times New Roman"/>
        </w:rPr>
        <w:t xml:space="preserve"> a model</w:t>
      </w:r>
      <w:r w:rsidR="00625505" w:rsidRPr="002B6F18">
        <w:rPr>
          <w:rFonts w:ascii="Times New Roman" w:hAnsi="Times New Roman" w:cs="Times New Roman"/>
        </w:rPr>
        <w:t xml:space="preserve"> p-value&lt;&lt;</w:t>
      </w:r>
      <w:r w:rsidR="00C366F9" w:rsidRPr="002B6F18">
        <w:rPr>
          <w:rFonts w:ascii="Times New Roman" w:hAnsi="Times New Roman" w:cs="Times New Roman"/>
        </w:rPr>
        <w:t>0</w:t>
      </w:r>
      <w:r w:rsidR="00625505" w:rsidRPr="002B6F18">
        <w:rPr>
          <w:rFonts w:ascii="Times New Roman" w:hAnsi="Times New Roman" w:cs="Times New Roman"/>
        </w:rPr>
        <w:t>.05</w:t>
      </w:r>
      <w:r w:rsidR="004B651E" w:rsidRPr="002B6F18">
        <w:rPr>
          <w:rFonts w:ascii="Times New Roman" w:hAnsi="Times New Roman" w:cs="Times New Roman"/>
        </w:rPr>
        <w:t>.</w:t>
      </w:r>
      <w:r w:rsidR="00A24302" w:rsidRPr="002B6F18">
        <w:rPr>
          <w:rFonts w:ascii="Times New Roman" w:hAnsi="Times New Roman" w:cs="Times New Roman"/>
        </w:rPr>
        <w:t xml:space="preserve">  GPP did not appear to be related to daily amounts of light (PAR) or concentrations of nutrients (DOC, DIN, SRP) or was weakly negatively associated. </w:t>
      </w:r>
    </w:p>
    <w:p w14:paraId="05EC8590" w14:textId="21FEAD08" w:rsidR="001562DC" w:rsidRPr="002B6F18" w:rsidRDefault="008560A5">
      <w:pPr>
        <w:spacing w:line="480" w:lineRule="auto"/>
        <w:rPr>
          <w:rFonts w:ascii="Times New Roman" w:hAnsi="Times New Roman" w:cs="Times New Roman"/>
        </w:rPr>
      </w:pPr>
      <m:oMathPara>
        <m:oMath>
          <m:r>
            <m:rPr>
              <m:sty m:val="p"/>
            </m:rPr>
            <w:rPr>
              <w:rFonts w:ascii="Cambria Math" w:eastAsiaTheme="minorEastAsia" w:hAnsi="Cambria Math" w:cs="Times New Roman"/>
            </w:rPr>
            <m:t xml:space="preserve">LME: </m:t>
          </m:r>
          <m:rad>
            <m:radPr>
              <m:degHide m:val="1"/>
              <m:ctrlPr>
                <w:rPr>
                  <w:rFonts w:ascii="Cambria Math" w:hAnsi="Cambria Math" w:cs="Times New Roman"/>
                  <w:i/>
                </w:rPr>
              </m:ctrlPr>
            </m:radPr>
            <m:deg/>
            <m:e>
              <m:func>
                <m:funcPr>
                  <m:ctrlPr>
                    <w:rPr>
                      <w:rFonts w:ascii="Cambria Math" w:hAnsi="Cambria Math" w:cs="Times New Roman"/>
                    </w:rPr>
                  </m:ctrlPr>
                </m:funcPr>
                <m:fName>
                  <m:r>
                    <w:rPr>
                      <w:rFonts w:ascii="Cambria Math" w:hAnsi="Cambria Math" w:cs="Times New Roman"/>
                    </w:rPr>
                    <m:t>ln</m:t>
                  </m:r>
                </m:fName>
                <m:e>
                  <m:r>
                    <w:rPr>
                      <w:rFonts w:ascii="Cambria Math" w:hAnsi="Cambria Math" w:cs="Times New Roman"/>
                    </w:rPr>
                    <m:t>(</m:t>
                  </m:r>
                </m:e>
              </m:func>
            </m:e>
          </m:rad>
          <m:r>
            <w:rPr>
              <w:rFonts w:ascii="Cambria Math" w:hAnsi="Cambria Math" w:cs="Times New Roman"/>
            </w:rPr>
            <m:t xml:space="preserve"> ~ </m:t>
          </m:r>
          <m:r>
            <m:rPr>
              <m:sty m:val="p"/>
            </m:rPr>
            <w:rPr>
              <w:rFonts w:ascii="Cambria Math" w:hAnsi="Cambria Math" w:cs="Times New Roman"/>
            </w:rPr>
            <m:t>Depth+Sampling Period; Random Effect by Site</m:t>
          </m:r>
          <w:commentRangeEnd w:id="556"/>
          <m:r>
            <m:rPr>
              <m:sty m:val="p"/>
            </m:rPr>
            <w:rPr>
              <w:rStyle w:val="CommentReference"/>
            </w:rPr>
            <w:commentReference w:id="556"/>
          </m:r>
        </m:oMath>
      </m:oMathPara>
    </w:p>
    <w:p w14:paraId="542D0E5A" w14:textId="2BE9F5E3" w:rsidR="007722C7" w:rsidRPr="002B6F18" w:rsidRDefault="007722C7" w:rsidP="007722C7">
      <w:pPr>
        <w:keepNext/>
        <w:jc w:val="center"/>
        <w:rPr>
          <w:rFonts w:ascii="Times New Roman" w:hAnsi="Times New Roman" w:cs="Times New Roman"/>
        </w:rPr>
      </w:pPr>
      <w:r w:rsidRPr="00C213D8">
        <w:rPr>
          <w:rFonts w:ascii="Times New Roman" w:hAnsi="Times New Roman" w:cs="Times New Roman"/>
          <w:noProof/>
          <w:lang w:eastAsia="ja-JP"/>
        </w:rPr>
        <w:drawing>
          <wp:inline distT="0" distB="0" distL="0" distR="0" wp14:anchorId="3745F723" wp14:editId="7A39FFBE">
            <wp:extent cx="3108960" cy="3108960"/>
            <wp:effectExtent l="0" t="0" r="0" b="0"/>
            <wp:docPr id="25" name="Picture 25" descr="N:\Thesis\Rplot1.gpp.lit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Thesis\Rplot1.gpp.lit1.tif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r w:rsidRPr="007722C7">
        <w:rPr>
          <w:rFonts w:ascii="Times New Roman" w:hAnsi="Times New Roman" w:cs="Times New Roman"/>
        </w:rPr>
        <w:t xml:space="preserve"> </w:t>
      </w:r>
    </w:p>
    <w:p w14:paraId="5F8C7ED1" w14:textId="13D5F678" w:rsidR="007722C7" w:rsidRDefault="007722C7" w:rsidP="007722C7">
      <w:pPr>
        <w:pStyle w:val="Caption"/>
        <w:rPr>
          <w:rFonts w:ascii="Times New Roman" w:hAnsi="Times New Roman" w:cs="Times New Roman"/>
          <w:b w:val="0"/>
          <w:color w:val="auto"/>
          <w:sz w:val="24"/>
          <w:szCs w:val="24"/>
        </w:rPr>
      </w:pPr>
      <w:bookmarkStart w:id="559" w:name="_Ref5869245"/>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8</w:t>
      </w:r>
      <w:r w:rsidRPr="00D03DCF">
        <w:rPr>
          <w:rFonts w:ascii="Times New Roman" w:hAnsi="Times New Roman" w:cs="Times New Roman"/>
          <w:color w:val="auto"/>
          <w:sz w:val="24"/>
          <w:szCs w:val="24"/>
        </w:rPr>
        <w:fldChar w:fldCharType="end"/>
      </w:r>
      <w:bookmarkEnd w:id="559"/>
      <w:r w:rsidRPr="002B6F18">
        <w:rPr>
          <w:rFonts w:ascii="Times New Roman" w:hAnsi="Times New Roman" w:cs="Times New Roman"/>
          <w:color w:val="auto"/>
          <w:sz w:val="24"/>
          <w:szCs w:val="24"/>
        </w:rPr>
        <w:t xml:space="preserve">. </w:t>
      </w:r>
      <w:r>
        <w:rPr>
          <w:rFonts w:ascii="Times New Roman" w:hAnsi="Times New Roman" w:cs="Times New Roman"/>
          <w:b w:val="0"/>
          <w:color w:val="auto"/>
          <w:sz w:val="24"/>
          <w:szCs w:val="24"/>
        </w:rPr>
        <w:t>M</w:t>
      </w:r>
      <w:r w:rsidRPr="002B6F18">
        <w:rPr>
          <w:rFonts w:ascii="Times New Roman" w:hAnsi="Times New Roman" w:cs="Times New Roman"/>
          <w:b w:val="0"/>
          <w:color w:val="auto"/>
          <w:sz w:val="24"/>
          <w:szCs w:val="24"/>
        </w:rPr>
        <w:t>ean</w:t>
      </w:r>
      <w:r>
        <w:rPr>
          <w:rFonts w:ascii="Times New Roman" w:hAnsi="Times New Roman" w:cs="Times New Roman"/>
          <w:b w:val="0"/>
          <w:color w:val="auto"/>
          <w:sz w:val="24"/>
          <w:szCs w:val="24"/>
        </w:rPr>
        <w:t xml:space="preserve"> gross primary production</w:t>
      </w:r>
      <w:r w:rsidRPr="002B6F18">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w:t>
      </w:r>
      <w:r w:rsidRPr="002B6F18">
        <w:rPr>
          <w:rFonts w:ascii="Times New Roman" w:hAnsi="Times New Roman" w:cs="Times New Roman"/>
          <w:b w:val="0"/>
          <w:color w:val="auto"/>
          <w:sz w:val="24"/>
          <w:szCs w:val="24"/>
        </w:rPr>
        <w:t>GPP</w:t>
      </w:r>
      <w:r>
        <w:rPr>
          <w:rFonts w:ascii="Times New Roman" w:hAnsi="Times New Roman" w:cs="Times New Roman"/>
          <w:b w:val="0"/>
          <w:color w:val="auto"/>
          <w:sz w:val="24"/>
          <w:szCs w:val="24"/>
        </w:rPr>
        <w:t xml:space="preserve">) (± 1 standard error) </w:t>
      </w:r>
      <w:r w:rsidRPr="002B6F18">
        <w:rPr>
          <w:rFonts w:ascii="Times New Roman" w:hAnsi="Times New Roman" w:cs="Times New Roman"/>
          <w:b w:val="0"/>
          <w:color w:val="auto"/>
          <w:sz w:val="24"/>
          <w:szCs w:val="24"/>
        </w:rPr>
        <w:t xml:space="preserve">for all </w:t>
      </w:r>
      <w:commentRangeStart w:id="560"/>
      <w:r>
        <w:rPr>
          <w:rFonts w:ascii="Times New Roman" w:hAnsi="Times New Roman" w:cs="Times New Roman"/>
          <w:b w:val="0"/>
          <w:color w:val="auto"/>
          <w:sz w:val="24"/>
          <w:szCs w:val="24"/>
        </w:rPr>
        <w:t xml:space="preserve">study </w:t>
      </w:r>
      <w:commentRangeEnd w:id="560"/>
      <w:r w:rsidR="00B95A30">
        <w:rPr>
          <w:rStyle w:val="CommentReference"/>
          <w:b w:val="0"/>
          <w:bCs w:val="0"/>
          <w:color w:val="auto"/>
        </w:rPr>
        <w:commentReference w:id="560"/>
      </w:r>
      <w:r w:rsidRPr="002B6F18">
        <w:rPr>
          <w:rFonts w:ascii="Times New Roman" w:hAnsi="Times New Roman" w:cs="Times New Roman"/>
          <w:b w:val="0"/>
          <w:color w:val="auto"/>
          <w:sz w:val="24"/>
          <w:szCs w:val="24"/>
        </w:rPr>
        <w:t>sites at consecutive sampling periods</w:t>
      </w:r>
      <w:r w:rsidR="001A7AAB">
        <w:rPr>
          <w:rFonts w:ascii="Times New Roman" w:hAnsi="Times New Roman" w:cs="Times New Roman"/>
          <w:b w:val="0"/>
          <w:color w:val="auto"/>
          <w:sz w:val="24"/>
          <w:szCs w:val="24"/>
        </w:rPr>
        <w:t xml:space="preserve"> with associated linear mixed effects model (LME) p-value</w:t>
      </w:r>
      <w:r>
        <w:rPr>
          <w:rFonts w:ascii="Times New Roman" w:hAnsi="Times New Roman" w:cs="Times New Roman"/>
          <w:b w:val="0"/>
          <w:color w:val="auto"/>
          <w:sz w:val="24"/>
          <w:szCs w:val="24"/>
        </w:rPr>
        <w:t>.  Means with different letters are significantly different.</w:t>
      </w:r>
    </w:p>
    <w:p w14:paraId="09544922" w14:textId="6307A4B1" w:rsidR="00DB53DA" w:rsidRPr="002B6F18" w:rsidRDefault="00DB53DA">
      <w:pPr>
        <w:spacing w:line="480" w:lineRule="auto"/>
        <w:rPr>
          <w:rFonts w:ascii="Times New Roman" w:hAnsi="Times New Roman" w:cs="Times New Roman"/>
        </w:rPr>
      </w:pPr>
    </w:p>
    <w:p w14:paraId="37212904" w14:textId="6C3FC1EC" w:rsidR="00C366F9" w:rsidRPr="002B6F18" w:rsidRDefault="00C213D8" w:rsidP="00A8659A">
      <w:pPr>
        <w:keepNext/>
        <w:jc w:val="center"/>
        <w:rPr>
          <w:rFonts w:ascii="Times New Roman" w:hAnsi="Times New Roman" w:cs="Times New Roman"/>
        </w:rPr>
      </w:pPr>
      <w:r w:rsidRPr="00C213D8">
        <w:rPr>
          <w:rFonts w:ascii="Times New Roman" w:hAnsi="Times New Roman" w:cs="Times New Roman"/>
          <w:noProof/>
          <w:lang w:eastAsia="ja-JP"/>
        </w:rPr>
        <w:lastRenderedPageBreak/>
        <w:drawing>
          <wp:inline distT="0" distB="0" distL="0" distR="0" wp14:anchorId="7DB67D3B" wp14:editId="2A2616B9">
            <wp:extent cx="3108960" cy="3108960"/>
            <wp:effectExtent l="0" t="0" r="0" b="0"/>
            <wp:docPr id="26" name="Picture 26" descr="N:\Thesis\Rplot2.depth.t.gpp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Thesis\Rplot2.depth.t.gpp1.tif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5F8A201D" w14:textId="2B3A1B7D" w:rsidR="00C366F9" w:rsidRPr="003D61DC" w:rsidRDefault="00C366F9" w:rsidP="00A8659A">
      <w:pPr>
        <w:pStyle w:val="Caption"/>
        <w:rPr>
          <w:rFonts w:ascii="Times New Roman" w:hAnsi="Times New Roman" w:cs="Times New Roman"/>
          <w:sz w:val="24"/>
          <w:szCs w:val="24"/>
        </w:rPr>
      </w:pPr>
      <w:bookmarkStart w:id="561" w:name="_Ref268561"/>
      <w:r w:rsidRPr="003D61DC">
        <w:rPr>
          <w:rFonts w:ascii="Times New Roman" w:hAnsi="Times New Roman" w:cs="Times New Roman"/>
          <w:color w:val="auto"/>
          <w:sz w:val="24"/>
          <w:szCs w:val="24"/>
        </w:rPr>
        <w:t xml:space="preserve">Figure </w:t>
      </w:r>
      <w:r w:rsidRPr="003D61DC">
        <w:rPr>
          <w:rFonts w:ascii="Times New Roman" w:hAnsi="Times New Roman" w:cs="Times New Roman"/>
          <w:color w:val="auto"/>
          <w:sz w:val="24"/>
          <w:szCs w:val="24"/>
        </w:rPr>
        <w:fldChar w:fldCharType="begin"/>
      </w:r>
      <w:r w:rsidRPr="003D61DC">
        <w:rPr>
          <w:rFonts w:ascii="Times New Roman" w:hAnsi="Times New Roman" w:cs="Times New Roman"/>
          <w:color w:val="auto"/>
          <w:sz w:val="24"/>
          <w:szCs w:val="24"/>
        </w:rPr>
        <w:instrText xml:space="preserve"> SEQ Figure \* ARABIC </w:instrText>
      </w:r>
      <w:r w:rsidRPr="003D61DC">
        <w:rPr>
          <w:rFonts w:ascii="Times New Roman" w:hAnsi="Times New Roman" w:cs="Times New Roman"/>
          <w:color w:val="auto"/>
          <w:sz w:val="24"/>
          <w:szCs w:val="24"/>
        </w:rPr>
        <w:fldChar w:fldCharType="separate"/>
      </w:r>
      <w:r w:rsidR="006747F9" w:rsidRPr="003D61DC">
        <w:rPr>
          <w:rFonts w:ascii="Times New Roman" w:hAnsi="Times New Roman" w:cs="Times New Roman"/>
          <w:noProof/>
          <w:color w:val="auto"/>
          <w:sz w:val="24"/>
          <w:szCs w:val="24"/>
        </w:rPr>
        <w:t>9</w:t>
      </w:r>
      <w:r w:rsidRPr="003D61DC">
        <w:rPr>
          <w:rFonts w:ascii="Times New Roman" w:hAnsi="Times New Roman" w:cs="Times New Roman"/>
          <w:color w:val="auto"/>
          <w:sz w:val="24"/>
          <w:szCs w:val="24"/>
        </w:rPr>
        <w:fldChar w:fldCharType="end"/>
      </w:r>
      <w:bookmarkEnd w:id="561"/>
      <w:r w:rsidRPr="003D61DC">
        <w:rPr>
          <w:rFonts w:ascii="Times New Roman" w:hAnsi="Times New Roman" w:cs="Times New Roman"/>
          <w:color w:val="auto"/>
          <w:sz w:val="24"/>
          <w:szCs w:val="24"/>
        </w:rPr>
        <w:t>.</w:t>
      </w:r>
      <w:r w:rsidRPr="003D61DC">
        <w:rPr>
          <w:rFonts w:ascii="Times New Roman" w:hAnsi="Times New Roman" w:cs="Times New Roman"/>
          <w:b w:val="0"/>
          <w:color w:val="auto"/>
          <w:sz w:val="24"/>
          <w:szCs w:val="24"/>
        </w:rPr>
        <w:t xml:space="preserve"> </w:t>
      </w:r>
      <w:r w:rsidR="001A7AAB" w:rsidRPr="003D61DC">
        <w:rPr>
          <w:rFonts w:ascii="Times New Roman" w:hAnsi="Times New Roman" w:cs="Times New Roman"/>
          <w:b w:val="0"/>
          <w:color w:val="auto"/>
          <w:sz w:val="24"/>
          <w:szCs w:val="24"/>
        </w:rPr>
        <w:t>R</w:t>
      </w:r>
      <w:r w:rsidRPr="003D61DC">
        <w:rPr>
          <w:rFonts w:ascii="Times New Roman" w:hAnsi="Times New Roman" w:cs="Times New Roman"/>
          <w:b w:val="0"/>
          <w:color w:val="auto"/>
          <w:sz w:val="24"/>
          <w:szCs w:val="24"/>
        </w:rPr>
        <w:t xml:space="preserve">egression of </w:t>
      </w:r>
      <w:commentRangeStart w:id="562"/>
      <w:r w:rsidR="007645E4" w:rsidRPr="003D61DC">
        <w:rPr>
          <w:rFonts w:ascii="Times New Roman" w:hAnsi="Times New Roman" w:cs="Times New Roman"/>
          <w:b w:val="0"/>
          <w:color w:val="auto"/>
          <w:sz w:val="24"/>
          <w:szCs w:val="24"/>
        </w:rPr>
        <w:t xml:space="preserve">transformed </w:t>
      </w:r>
      <w:commentRangeEnd w:id="562"/>
      <w:r w:rsidR="00FF2889">
        <w:rPr>
          <w:rStyle w:val="CommentReference"/>
          <w:b w:val="0"/>
          <w:bCs w:val="0"/>
          <w:color w:val="auto"/>
        </w:rPr>
        <w:commentReference w:id="562"/>
      </w:r>
      <w:r w:rsidR="007645E4" w:rsidRPr="003D61DC">
        <w:rPr>
          <w:rFonts w:ascii="Times New Roman" w:hAnsi="Times New Roman" w:cs="Times New Roman"/>
          <w:b w:val="0"/>
          <w:color w:val="auto"/>
          <w:sz w:val="24"/>
          <w:szCs w:val="24"/>
        </w:rPr>
        <w:t xml:space="preserve">GPP </w:t>
      </w:r>
      <w:r w:rsidR="00AD46AF" w:rsidRPr="003D61DC">
        <w:rPr>
          <w:rFonts w:ascii="Times New Roman" w:hAnsi="Times New Roman" w:cs="Times New Roman"/>
          <w:b w:val="0"/>
          <w:color w:val="auto"/>
          <w:sz w:val="24"/>
          <w:szCs w:val="24"/>
        </w:rPr>
        <w:t xml:space="preserve">and </w:t>
      </w:r>
      <w:r w:rsidR="001A7AAB" w:rsidRPr="003D61DC">
        <w:rPr>
          <w:rFonts w:ascii="Times New Roman" w:hAnsi="Times New Roman" w:cs="Times New Roman"/>
          <w:b w:val="0"/>
          <w:color w:val="auto"/>
          <w:sz w:val="24"/>
          <w:szCs w:val="24"/>
        </w:rPr>
        <w:t xml:space="preserve">stream </w:t>
      </w:r>
      <w:r w:rsidR="00AD46AF" w:rsidRPr="003D61DC">
        <w:rPr>
          <w:rFonts w:ascii="Times New Roman" w:hAnsi="Times New Roman" w:cs="Times New Roman"/>
          <w:b w:val="0"/>
          <w:color w:val="auto"/>
          <w:sz w:val="24"/>
          <w:szCs w:val="24"/>
        </w:rPr>
        <w:t xml:space="preserve">depth </w:t>
      </w:r>
      <w:r w:rsidR="007645E4" w:rsidRPr="003D61DC">
        <w:rPr>
          <w:rFonts w:ascii="Times New Roman" w:hAnsi="Times New Roman" w:cs="Times New Roman"/>
          <w:b w:val="0"/>
          <w:color w:val="auto"/>
          <w:sz w:val="24"/>
          <w:szCs w:val="24"/>
        </w:rPr>
        <w:t xml:space="preserve">with </w:t>
      </w:r>
      <w:r w:rsidR="00AD46AF" w:rsidRPr="003D61DC">
        <w:rPr>
          <w:rFonts w:ascii="Times New Roman" w:hAnsi="Times New Roman" w:cs="Times New Roman"/>
          <w:b w:val="0"/>
          <w:color w:val="auto"/>
          <w:sz w:val="24"/>
          <w:szCs w:val="24"/>
        </w:rPr>
        <w:t>a</w:t>
      </w:r>
      <w:r w:rsidR="001A7AAB" w:rsidRPr="003D61DC">
        <w:rPr>
          <w:rFonts w:ascii="Times New Roman" w:hAnsi="Times New Roman" w:cs="Times New Roman"/>
          <w:b w:val="0"/>
          <w:color w:val="auto"/>
          <w:sz w:val="24"/>
          <w:szCs w:val="24"/>
        </w:rPr>
        <w:t>ssociated</w:t>
      </w:r>
      <w:r w:rsidR="00AD46AF" w:rsidRPr="003D61DC">
        <w:rPr>
          <w:rFonts w:ascii="Times New Roman" w:hAnsi="Times New Roman" w:cs="Times New Roman"/>
          <w:b w:val="0"/>
          <w:color w:val="auto"/>
          <w:sz w:val="24"/>
          <w:szCs w:val="24"/>
        </w:rPr>
        <w:t xml:space="preserve"> </w:t>
      </w:r>
      <w:r w:rsidR="007645E4" w:rsidRPr="003D61DC">
        <w:rPr>
          <w:rFonts w:ascii="Times New Roman" w:hAnsi="Times New Roman" w:cs="Times New Roman"/>
          <w:b w:val="0"/>
          <w:color w:val="auto"/>
          <w:sz w:val="24"/>
          <w:szCs w:val="24"/>
        </w:rPr>
        <w:t>adjusted</w:t>
      </w:r>
      <w:r w:rsidRPr="003D61DC">
        <w:rPr>
          <w:rFonts w:ascii="Times New Roman" w:hAnsi="Times New Roman" w:cs="Times New Roman"/>
          <w:b w:val="0"/>
          <w:color w:val="auto"/>
          <w:sz w:val="24"/>
          <w:szCs w:val="24"/>
        </w:rPr>
        <w:t xml:space="preserve"> </w:t>
      </w:r>
      <w:r w:rsidRPr="003D61DC">
        <w:rPr>
          <w:rFonts w:ascii="Times New Roman" w:hAnsi="Times New Roman" w:cs="Times New Roman"/>
          <w:b w:val="0"/>
          <w:i/>
          <w:color w:val="auto"/>
          <w:sz w:val="24"/>
          <w:szCs w:val="24"/>
        </w:rPr>
        <w:t>R</w:t>
      </w:r>
      <w:r w:rsidRPr="003D61DC">
        <w:rPr>
          <w:rFonts w:ascii="Times New Roman" w:hAnsi="Times New Roman" w:cs="Times New Roman"/>
          <w:b w:val="0"/>
          <w:color w:val="auto"/>
          <w:sz w:val="24"/>
          <w:szCs w:val="24"/>
          <w:vertAlign w:val="superscript"/>
        </w:rPr>
        <w:t>2</w:t>
      </w:r>
      <w:r w:rsidRPr="003D61DC">
        <w:rPr>
          <w:rFonts w:ascii="Times New Roman" w:hAnsi="Times New Roman" w:cs="Times New Roman"/>
          <w:b w:val="0"/>
          <w:color w:val="auto"/>
          <w:sz w:val="24"/>
          <w:szCs w:val="24"/>
        </w:rPr>
        <w:t xml:space="preserve"> </w:t>
      </w:r>
      <w:r w:rsidR="001A7AAB" w:rsidRPr="003D61DC">
        <w:rPr>
          <w:rFonts w:ascii="Times New Roman" w:hAnsi="Times New Roman" w:cs="Times New Roman"/>
          <w:b w:val="0"/>
          <w:color w:val="auto"/>
          <w:sz w:val="24"/>
          <w:szCs w:val="24"/>
        </w:rPr>
        <w:t>and model p-</w:t>
      </w:r>
      <w:commentRangeStart w:id="563"/>
      <w:commentRangeStart w:id="564"/>
      <w:r w:rsidR="001A7AAB" w:rsidRPr="003D61DC">
        <w:rPr>
          <w:rFonts w:ascii="Times New Roman" w:hAnsi="Times New Roman" w:cs="Times New Roman"/>
          <w:b w:val="0"/>
          <w:color w:val="auto"/>
          <w:sz w:val="24"/>
          <w:szCs w:val="24"/>
        </w:rPr>
        <w:t>value</w:t>
      </w:r>
      <w:commentRangeEnd w:id="563"/>
      <w:r w:rsidR="008F1549" w:rsidRPr="003D61DC">
        <w:rPr>
          <w:rStyle w:val="CommentReference"/>
          <w:rFonts w:ascii="Times New Roman" w:hAnsi="Times New Roman" w:cs="Times New Roman"/>
          <w:b w:val="0"/>
          <w:bCs w:val="0"/>
          <w:color w:val="auto"/>
          <w:sz w:val="24"/>
          <w:szCs w:val="24"/>
        </w:rPr>
        <w:commentReference w:id="563"/>
      </w:r>
      <w:commentRangeEnd w:id="564"/>
      <w:r w:rsidR="00B95A30">
        <w:rPr>
          <w:rStyle w:val="CommentReference"/>
          <w:b w:val="0"/>
          <w:bCs w:val="0"/>
          <w:color w:val="auto"/>
        </w:rPr>
        <w:commentReference w:id="564"/>
      </w:r>
      <w:r w:rsidRPr="003D61DC">
        <w:rPr>
          <w:rFonts w:ascii="Times New Roman" w:hAnsi="Times New Roman" w:cs="Times New Roman"/>
          <w:b w:val="0"/>
          <w:color w:val="auto"/>
          <w:sz w:val="24"/>
          <w:szCs w:val="24"/>
        </w:rPr>
        <w:t>.</w:t>
      </w:r>
      <w:r w:rsidR="007D329F" w:rsidRPr="003D61DC">
        <w:rPr>
          <w:rFonts w:ascii="Times New Roman" w:hAnsi="Times New Roman" w:cs="Times New Roman"/>
          <w:sz w:val="24"/>
          <w:szCs w:val="24"/>
        </w:rPr>
        <w:t xml:space="preserve"> </w:t>
      </w:r>
    </w:p>
    <w:p w14:paraId="05F24FC0" w14:textId="054BB5CA" w:rsidR="007D329F" w:rsidRPr="002B6F18" w:rsidRDefault="002C2A03">
      <w:pPr>
        <w:spacing w:line="480" w:lineRule="auto"/>
        <w:jc w:val="center"/>
        <w:rPr>
          <w:rFonts w:ascii="Times New Roman" w:eastAsia="STHupo" w:hAnsi="Times New Roman" w:cs="Times New Roman"/>
          <w:u w:val="single"/>
        </w:rPr>
      </w:pPr>
      <w:commentRangeStart w:id="565"/>
      <w:r w:rsidRPr="002B6F18">
        <w:rPr>
          <w:rFonts w:ascii="Times New Roman" w:eastAsia="STHupo" w:hAnsi="Times New Roman" w:cs="Times New Roman"/>
          <w:u w:val="single"/>
        </w:rPr>
        <w:t>ER</w:t>
      </w:r>
    </w:p>
    <w:p w14:paraId="03D25FC9" w14:textId="4BE792CC" w:rsidR="00062E06" w:rsidRPr="002B6F18" w:rsidRDefault="00CA0A5E" w:rsidP="00A8659A">
      <w:pPr>
        <w:spacing w:line="480" w:lineRule="auto"/>
        <w:rPr>
          <w:rFonts w:ascii="Times New Roman" w:eastAsia="Times New Roman" w:hAnsi="Times New Roman" w:cs="Times New Roman"/>
          <w:color w:val="000000"/>
        </w:rPr>
      </w:pPr>
      <w:r w:rsidRPr="002B6F18">
        <w:rPr>
          <w:rFonts w:ascii="Times New Roman" w:hAnsi="Times New Roman" w:cs="Times New Roman"/>
        </w:rPr>
        <w:tab/>
      </w:r>
      <w:r w:rsidR="004748C6" w:rsidRPr="002B6F18">
        <w:rPr>
          <w:rFonts w:ascii="Times New Roman" w:hAnsi="Times New Roman" w:cs="Times New Roman"/>
        </w:rPr>
        <w:t xml:space="preserve">I estimated the mean ER </w:t>
      </w:r>
      <w:r w:rsidR="00062E06" w:rsidRPr="002B6F18">
        <w:rPr>
          <w:rFonts w:ascii="Times New Roman" w:eastAsia="STHupo" w:hAnsi="Times New Roman" w:cs="Times New Roman"/>
        </w:rPr>
        <w:t xml:space="preserve">across all sites and sampling periods to be </w:t>
      </w:r>
      <w:r w:rsidR="00062E06" w:rsidRPr="002B6F18">
        <w:rPr>
          <w:rFonts w:ascii="Times New Roman" w:eastAsia="Times New Roman" w:hAnsi="Times New Roman" w:cs="Times New Roman"/>
          <w:color w:val="000000"/>
        </w:rPr>
        <w:t>-10.2</w:t>
      </w:r>
      <w:r w:rsidR="008F1549">
        <w:rPr>
          <w:rFonts w:ascii="Times New Roman" w:eastAsia="Times New Roman" w:hAnsi="Times New Roman" w:cs="Times New Roman"/>
          <w:color w:val="000000"/>
        </w:rPr>
        <w:t>9</w:t>
      </w:r>
    </w:p>
    <w:p w14:paraId="71D20E51" w14:textId="6E8C2826" w:rsidR="007D329F" w:rsidRPr="002B6F18" w:rsidRDefault="00062E06">
      <w:pPr>
        <w:spacing w:line="480" w:lineRule="auto"/>
        <w:rPr>
          <w:rFonts w:ascii="Times New Roman" w:eastAsia="STHupo" w:hAnsi="Times New Roman" w:cs="Times New Roman"/>
        </w:rPr>
      </w:pPr>
      <w:r w:rsidRPr="002B6F18">
        <w:rPr>
          <w:rFonts w:ascii="Times New Roman" w:eastAsia="STHupo" w:hAnsi="Times New Roman" w:cs="Times New Roman"/>
        </w:rPr>
        <w:t xml:space="preserve"> g O</w:t>
      </w:r>
      <w:r w:rsidRPr="002B6F18">
        <w:rPr>
          <w:rFonts w:ascii="Times New Roman" w:eastAsia="STHupo" w:hAnsi="Times New Roman" w:cs="Times New Roman"/>
          <w:vertAlign w:val="subscript"/>
        </w:rPr>
        <w:t xml:space="preserve">2 </w:t>
      </w:r>
      <w:r w:rsidRPr="002B6F18">
        <w:rPr>
          <w:rFonts w:ascii="Times New Roman" w:eastAsia="STHupo" w:hAnsi="Times New Roman" w:cs="Times New Roman"/>
        </w:rPr>
        <w:t>m</w:t>
      </w:r>
      <w:r w:rsidRPr="002B6F18">
        <w:rPr>
          <w:rFonts w:ascii="Times New Roman" w:eastAsia="STHupo" w:hAnsi="Times New Roman" w:cs="Times New Roman"/>
          <w:vertAlign w:val="superscript"/>
        </w:rPr>
        <w:t xml:space="preserve">-2 </w:t>
      </w:r>
      <w:r w:rsidRPr="002B6F18">
        <w:rPr>
          <w:rFonts w:ascii="Times New Roman" w:eastAsia="STHupo" w:hAnsi="Times New Roman" w:cs="Times New Roman"/>
        </w:rPr>
        <w:t>d</w:t>
      </w:r>
      <w:r w:rsidRPr="002B6F18">
        <w:rPr>
          <w:rFonts w:ascii="Times New Roman" w:eastAsia="STHupo" w:hAnsi="Times New Roman" w:cs="Times New Roman"/>
          <w:vertAlign w:val="superscript"/>
        </w:rPr>
        <w:t>-1</w:t>
      </w:r>
      <w:r w:rsidRPr="002B6F18">
        <w:rPr>
          <w:rFonts w:ascii="Times New Roman" w:eastAsia="STHupo" w:hAnsi="Times New Roman" w:cs="Times New Roman"/>
        </w:rPr>
        <w:t xml:space="preserve"> (</w:t>
      </w:r>
      <w:r w:rsidR="007C3908">
        <w:rPr>
          <w:rFonts w:ascii="Times New Roman" w:eastAsia="STHupo" w:hAnsi="Times New Roman" w:cs="Times New Roman"/>
        </w:rPr>
        <w:fldChar w:fldCharType="begin"/>
      </w:r>
      <w:r w:rsidR="007C3908">
        <w:rPr>
          <w:rFonts w:ascii="Times New Roman" w:eastAsia="STHupo" w:hAnsi="Times New Roman" w:cs="Times New Roman"/>
        </w:rPr>
        <w:instrText xml:space="preserve"> REF _Ref338798 \h </w:instrText>
      </w:r>
      <w:r w:rsidR="007C3908">
        <w:rPr>
          <w:rFonts w:ascii="Times New Roman" w:eastAsia="STHupo" w:hAnsi="Times New Roman" w:cs="Times New Roman"/>
        </w:rPr>
      </w:r>
      <w:r w:rsidR="007C3908">
        <w:rPr>
          <w:rFonts w:ascii="Times New Roman" w:eastAsia="STHupo" w:hAnsi="Times New Roman" w:cs="Times New Roman"/>
        </w:rPr>
        <w:fldChar w:fldCharType="separate"/>
      </w:r>
      <w:r w:rsidR="007C3908" w:rsidRPr="002B6F18">
        <w:rPr>
          <w:rFonts w:ascii="Times New Roman" w:hAnsi="Times New Roman" w:cs="Times New Roman"/>
        </w:rPr>
        <w:t xml:space="preserve">Figure </w:t>
      </w:r>
      <w:r w:rsidR="007C3908">
        <w:rPr>
          <w:rFonts w:ascii="Times New Roman" w:hAnsi="Times New Roman" w:cs="Times New Roman"/>
          <w:noProof/>
        </w:rPr>
        <w:t>10</w:t>
      </w:r>
      <w:r w:rsidR="007C3908">
        <w:rPr>
          <w:rFonts w:ascii="Times New Roman" w:eastAsia="STHupo" w:hAnsi="Times New Roman" w:cs="Times New Roman"/>
        </w:rPr>
        <w:fldChar w:fldCharType="end"/>
      </w:r>
      <w:r w:rsidRPr="002B6F18">
        <w:rPr>
          <w:rFonts w:ascii="Times New Roman" w:eastAsia="STHupo" w:hAnsi="Times New Roman" w:cs="Times New Roman"/>
        </w:rPr>
        <w:t>)</w:t>
      </w:r>
      <w:ins w:id="566" w:author="Clay Arango" w:date="2019-04-16T16:42:00Z">
        <w:r w:rsidR="00FF2889">
          <w:rPr>
            <w:rFonts w:ascii="Times New Roman" w:eastAsia="STHupo" w:hAnsi="Times New Roman" w:cs="Times New Roman"/>
          </w:rPr>
          <w:t>, and it varied by season with XXX (as above)</w:t>
        </w:r>
      </w:ins>
      <w:del w:id="567" w:author="Clay Arango" w:date="2019-04-16T16:42:00Z">
        <w:r w:rsidRPr="002B6F18" w:rsidDel="00FF2889">
          <w:rPr>
            <w:rFonts w:ascii="Times New Roman" w:eastAsia="STHupo" w:hAnsi="Times New Roman" w:cs="Times New Roman"/>
          </w:rPr>
          <w:delText xml:space="preserve">.  </w:delText>
        </w:r>
      </w:del>
      <w:del w:id="568" w:author="Clay Arango" w:date="2019-04-16T16:30:00Z">
        <w:r w:rsidRPr="002B6F18" w:rsidDel="00B95A30">
          <w:rPr>
            <w:rFonts w:ascii="Times New Roman" w:eastAsia="STHupo" w:hAnsi="Times New Roman" w:cs="Times New Roman"/>
          </w:rPr>
          <w:delText>Although e</w:delText>
        </w:r>
      </w:del>
      <w:ins w:id="569" w:author="Clay Arango" w:date="2019-04-16T16:30:00Z">
        <w:r w:rsidR="00B95A30">
          <w:rPr>
            <w:rFonts w:ascii="Times New Roman" w:eastAsia="STHupo" w:hAnsi="Times New Roman" w:cs="Times New Roman"/>
          </w:rPr>
          <w:t>E</w:t>
        </w:r>
      </w:ins>
      <w:r w:rsidRPr="002B6F18">
        <w:rPr>
          <w:rFonts w:ascii="Times New Roman" w:eastAsia="STHupo" w:hAnsi="Times New Roman" w:cs="Times New Roman"/>
        </w:rPr>
        <w:t xml:space="preserve">cosystem respiration is </w:t>
      </w:r>
      <w:del w:id="570" w:author="Clay Arango" w:date="2019-04-16T16:30:00Z">
        <w:r w:rsidRPr="002B6F18" w:rsidDel="00B95A30">
          <w:rPr>
            <w:rFonts w:ascii="Times New Roman" w:eastAsia="STHupo" w:hAnsi="Times New Roman" w:cs="Times New Roman"/>
          </w:rPr>
          <w:delText xml:space="preserve">noted as </w:delText>
        </w:r>
      </w:del>
      <w:r w:rsidRPr="002B6F18">
        <w:rPr>
          <w:rFonts w:ascii="Times New Roman" w:eastAsia="STHupo" w:hAnsi="Times New Roman" w:cs="Times New Roman"/>
        </w:rPr>
        <w:t xml:space="preserve">a negative number because it </w:t>
      </w:r>
      <w:del w:id="571" w:author="Clay Arango" w:date="2019-04-16T16:30:00Z">
        <w:r w:rsidRPr="002B6F18" w:rsidDel="00B95A30">
          <w:rPr>
            <w:rFonts w:ascii="Times New Roman" w:eastAsia="STHupo" w:hAnsi="Times New Roman" w:cs="Times New Roman"/>
          </w:rPr>
          <w:delText xml:space="preserve">is thought of as a </w:delText>
        </w:r>
      </w:del>
      <w:ins w:id="572" w:author="Clay Arango" w:date="2019-04-16T16:30:00Z">
        <w:r w:rsidR="00B95A30">
          <w:rPr>
            <w:rFonts w:ascii="Times New Roman" w:eastAsia="STHupo" w:hAnsi="Times New Roman" w:cs="Times New Roman"/>
          </w:rPr>
          <w:t xml:space="preserve">represents </w:t>
        </w:r>
      </w:ins>
      <w:r w:rsidRPr="002B6F18">
        <w:rPr>
          <w:rFonts w:ascii="Times New Roman" w:eastAsia="STHupo" w:hAnsi="Times New Roman" w:cs="Times New Roman"/>
        </w:rPr>
        <w:t xml:space="preserve">subtraction of oxygen from the environment, </w:t>
      </w:r>
      <w:ins w:id="573" w:author="Clay Arango" w:date="2019-04-16T16:30:00Z">
        <w:r w:rsidR="00B95A30">
          <w:rPr>
            <w:rFonts w:ascii="Times New Roman" w:eastAsia="STHupo" w:hAnsi="Times New Roman" w:cs="Times New Roman"/>
          </w:rPr>
          <w:t xml:space="preserve">but </w:t>
        </w:r>
      </w:ins>
      <w:r w:rsidRPr="002B6F18">
        <w:rPr>
          <w:rFonts w:ascii="Times New Roman" w:eastAsia="STHupo" w:hAnsi="Times New Roman" w:cs="Times New Roman"/>
        </w:rPr>
        <w:t>it will be discussed here in terms of its absolute value (positive) to facilitate modeling and conceptualization.</w:t>
      </w:r>
      <w:commentRangeEnd w:id="565"/>
      <w:r w:rsidR="00B95A30">
        <w:rPr>
          <w:rStyle w:val="CommentReference"/>
        </w:rPr>
        <w:commentReference w:id="565"/>
      </w:r>
    </w:p>
    <w:p w14:paraId="43B524DF" w14:textId="14800AD1" w:rsidR="00062E06" w:rsidRPr="002B6F18" w:rsidRDefault="00D77678" w:rsidP="00A8659A">
      <w:pPr>
        <w:keepNext/>
        <w:jc w:val="center"/>
        <w:rPr>
          <w:rFonts w:ascii="Times New Roman" w:hAnsi="Times New Roman" w:cs="Times New Roman"/>
        </w:rPr>
      </w:pPr>
      <w:commentRangeStart w:id="574"/>
      <w:commentRangeStart w:id="575"/>
      <w:r w:rsidRPr="00D77678">
        <w:rPr>
          <w:rFonts w:ascii="Times New Roman" w:hAnsi="Times New Roman" w:cs="Times New Roman"/>
          <w:noProof/>
          <w:lang w:eastAsia="ja-JP"/>
        </w:rPr>
        <w:lastRenderedPageBreak/>
        <w:drawing>
          <wp:inline distT="0" distB="0" distL="0" distR="0" wp14:anchorId="1BF3FCD1" wp14:editId="143403D5">
            <wp:extent cx="3108960" cy="3108960"/>
            <wp:effectExtent l="0" t="0" r="0" b="0"/>
            <wp:docPr id="13" name="Picture 13" descr="N:\Thesis\Rplot3.er.lit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3.er.lit1.ti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commentRangeEnd w:id="574"/>
      <w:r w:rsidR="008F1549">
        <w:rPr>
          <w:rStyle w:val="CommentReference"/>
        </w:rPr>
        <w:commentReference w:id="574"/>
      </w:r>
      <w:commentRangeEnd w:id="575"/>
      <w:r w:rsidR="00FF2889">
        <w:rPr>
          <w:rStyle w:val="CommentReference"/>
        </w:rPr>
        <w:commentReference w:id="575"/>
      </w:r>
    </w:p>
    <w:p w14:paraId="72902EA0" w14:textId="0B5C054C" w:rsidR="00062E06" w:rsidRPr="00C70BDB" w:rsidRDefault="00062E06" w:rsidP="00A8659A">
      <w:pPr>
        <w:pStyle w:val="Caption"/>
        <w:rPr>
          <w:rFonts w:ascii="Times New Roman" w:hAnsi="Times New Roman" w:cs="Times New Roman"/>
          <w:b w:val="0"/>
          <w:sz w:val="24"/>
          <w:szCs w:val="24"/>
        </w:rPr>
      </w:pPr>
      <w:bookmarkStart w:id="576" w:name="_Ref338798"/>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10</w:t>
      </w:r>
      <w:r w:rsidRPr="00D03DCF">
        <w:rPr>
          <w:rFonts w:ascii="Times New Roman" w:hAnsi="Times New Roman" w:cs="Times New Roman"/>
          <w:color w:val="auto"/>
          <w:sz w:val="24"/>
          <w:szCs w:val="24"/>
        </w:rPr>
        <w:fldChar w:fldCharType="end"/>
      </w:r>
      <w:bookmarkEnd w:id="576"/>
      <w:r w:rsidRPr="002B6F18">
        <w:rPr>
          <w:rFonts w:ascii="Times New Roman" w:hAnsi="Times New Roman" w:cs="Times New Roman"/>
          <w:color w:val="auto"/>
          <w:sz w:val="24"/>
          <w:szCs w:val="24"/>
        </w:rPr>
        <w:t xml:space="preserve">. </w:t>
      </w:r>
      <w:r w:rsidR="00E9106E">
        <w:rPr>
          <w:rFonts w:ascii="Times New Roman" w:hAnsi="Times New Roman" w:cs="Times New Roman"/>
          <w:b w:val="0"/>
          <w:color w:val="auto"/>
          <w:sz w:val="24"/>
          <w:szCs w:val="24"/>
        </w:rPr>
        <w:t>T</w:t>
      </w:r>
      <w:r w:rsidRPr="002B6F18">
        <w:rPr>
          <w:rFonts w:ascii="Times New Roman" w:hAnsi="Times New Roman" w:cs="Times New Roman"/>
          <w:b w:val="0"/>
          <w:color w:val="auto"/>
          <w:sz w:val="24"/>
          <w:szCs w:val="24"/>
        </w:rPr>
        <w:t>he absolute value (magnitude) of</w:t>
      </w:r>
      <w:r w:rsidR="00E9106E">
        <w:rPr>
          <w:rFonts w:ascii="Times New Roman" w:hAnsi="Times New Roman" w:cs="Times New Roman"/>
          <w:b w:val="0"/>
          <w:color w:val="auto"/>
          <w:sz w:val="24"/>
          <w:szCs w:val="24"/>
        </w:rPr>
        <w:t xml:space="preserve"> mean stream ecosystem respiration (</w:t>
      </w:r>
      <w:r w:rsidRPr="002B6F18">
        <w:rPr>
          <w:rFonts w:ascii="Times New Roman" w:hAnsi="Times New Roman" w:cs="Times New Roman"/>
          <w:b w:val="0"/>
          <w:color w:val="auto"/>
          <w:sz w:val="24"/>
          <w:szCs w:val="24"/>
        </w:rPr>
        <w:t>ER</w:t>
      </w:r>
      <w:r w:rsidR="00E9106E">
        <w:rPr>
          <w:rFonts w:ascii="Times New Roman" w:hAnsi="Times New Roman" w:cs="Times New Roman"/>
          <w:b w:val="0"/>
          <w:color w:val="auto"/>
          <w:sz w:val="24"/>
          <w:szCs w:val="24"/>
        </w:rPr>
        <w:t>)</w:t>
      </w:r>
      <w:r w:rsidRPr="002B6F18">
        <w:rPr>
          <w:rFonts w:ascii="Times New Roman" w:hAnsi="Times New Roman" w:cs="Times New Roman"/>
          <w:b w:val="0"/>
          <w:color w:val="auto"/>
          <w:sz w:val="24"/>
          <w:szCs w:val="24"/>
        </w:rPr>
        <w:t xml:space="preserve"> values for all sites at consecutive sampling periods</w:t>
      </w:r>
      <w:r w:rsidR="00E9106E">
        <w:rPr>
          <w:rFonts w:ascii="Times New Roman" w:hAnsi="Times New Roman" w:cs="Times New Roman"/>
          <w:b w:val="0"/>
          <w:color w:val="auto"/>
          <w:sz w:val="24"/>
          <w:szCs w:val="24"/>
        </w:rPr>
        <w:t xml:space="preserve"> (±1 standard error).  Means with different l</w:t>
      </w:r>
      <w:r w:rsidRPr="002B6F18">
        <w:rPr>
          <w:rFonts w:ascii="Times New Roman" w:hAnsi="Times New Roman" w:cs="Times New Roman"/>
          <w:b w:val="0"/>
          <w:color w:val="auto"/>
          <w:sz w:val="24"/>
          <w:szCs w:val="24"/>
        </w:rPr>
        <w:t>etters</w:t>
      </w:r>
      <w:r w:rsidR="00E9106E">
        <w:rPr>
          <w:rFonts w:ascii="Times New Roman" w:hAnsi="Times New Roman" w:cs="Times New Roman"/>
          <w:b w:val="0"/>
          <w:color w:val="auto"/>
          <w:sz w:val="24"/>
          <w:szCs w:val="24"/>
        </w:rPr>
        <w:t xml:space="preserve"> are significantly different according to Tukey’s Honest Significant Difference (Tukey HSD) test</w:t>
      </w:r>
      <w:r w:rsidRPr="002B6F18">
        <w:rPr>
          <w:rFonts w:ascii="Times New Roman" w:hAnsi="Times New Roman" w:cs="Times New Roman"/>
          <w:b w:val="0"/>
          <w:color w:val="auto"/>
          <w:sz w:val="24"/>
          <w:szCs w:val="24"/>
        </w:rPr>
        <w:t>.</w:t>
      </w:r>
    </w:p>
    <w:p w14:paraId="6B664DEC" w14:textId="5B247740" w:rsidR="003B13AB" w:rsidRPr="002B6F18" w:rsidRDefault="003B13AB">
      <w:pPr>
        <w:spacing w:line="480" w:lineRule="auto"/>
        <w:rPr>
          <w:rFonts w:ascii="Times New Roman" w:hAnsi="Times New Roman" w:cs="Times New Roman"/>
        </w:rPr>
      </w:pPr>
      <w:r w:rsidRPr="002B6F18">
        <w:rPr>
          <w:rFonts w:ascii="Times New Roman" w:hAnsi="Times New Roman" w:cs="Times New Roman"/>
        </w:rPr>
        <w:tab/>
        <w:t xml:space="preserve">The model I determined for ER was a linear mixed effects model with </w:t>
      </w:r>
      <w:r w:rsidR="007645E4" w:rsidRPr="002B6F18">
        <w:rPr>
          <w:rFonts w:ascii="Times New Roman" w:hAnsi="Times New Roman" w:cs="Times New Roman"/>
        </w:rPr>
        <w:t xml:space="preserve">a log transformation of the absolute value and </w:t>
      </w:r>
      <w:r w:rsidRPr="002B6F18">
        <w:rPr>
          <w:rFonts w:ascii="Times New Roman" w:hAnsi="Times New Roman" w:cs="Times New Roman"/>
        </w:rPr>
        <w:t>site as a random effect</w:t>
      </w:r>
      <w:r w:rsidR="007645E4" w:rsidRPr="002B6F18">
        <w:rPr>
          <w:rFonts w:ascii="Times New Roman" w:hAnsi="Times New Roman" w:cs="Times New Roman"/>
        </w:rPr>
        <w:t>.  The main effects were d</w:t>
      </w:r>
      <w:r w:rsidR="004B651E" w:rsidRPr="002B6F18">
        <w:rPr>
          <w:rFonts w:ascii="Times New Roman" w:hAnsi="Times New Roman" w:cs="Times New Roman"/>
        </w:rPr>
        <w:t>etermined to be depth (</w:t>
      </w:r>
      <w:r w:rsidR="007C3908">
        <w:rPr>
          <w:rFonts w:ascii="Times New Roman" w:hAnsi="Times New Roman" w:cs="Times New Roman"/>
        </w:rPr>
        <w:fldChar w:fldCharType="begin"/>
      </w:r>
      <w:r w:rsidR="007C3908">
        <w:rPr>
          <w:rFonts w:ascii="Times New Roman" w:hAnsi="Times New Roman" w:cs="Times New Roman"/>
        </w:rPr>
        <w:instrText xml:space="preserve"> REF _Ref340941 \h </w:instrText>
      </w:r>
      <w:r w:rsidR="007C3908">
        <w:rPr>
          <w:rFonts w:ascii="Times New Roman" w:hAnsi="Times New Roman" w:cs="Times New Roman"/>
        </w:rPr>
      </w:r>
      <w:r w:rsidR="007C3908">
        <w:rPr>
          <w:rFonts w:ascii="Times New Roman" w:hAnsi="Times New Roman" w:cs="Times New Roman"/>
        </w:rPr>
        <w:fldChar w:fldCharType="separate"/>
      </w:r>
      <w:r w:rsidR="007C3908" w:rsidRPr="002B6F18">
        <w:rPr>
          <w:rFonts w:ascii="Times New Roman" w:hAnsi="Times New Roman" w:cs="Times New Roman"/>
        </w:rPr>
        <w:t xml:space="preserve">Figure </w:t>
      </w:r>
      <w:r w:rsidR="007C3908">
        <w:rPr>
          <w:rFonts w:ascii="Times New Roman" w:hAnsi="Times New Roman" w:cs="Times New Roman"/>
          <w:noProof/>
        </w:rPr>
        <w:t>11</w:t>
      </w:r>
      <w:r w:rsidR="007C3908">
        <w:rPr>
          <w:rFonts w:ascii="Times New Roman" w:hAnsi="Times New Roman" w:cs="Times New Roman"/>
        </w:rPr>
        <w:fldChar w:fldCharType="end"/>
      </w:r>
      <w:r w:rsidR="004B651E" w:rsidRPr="002B6F18">
        <w:rPr>
          <w:rFonts w:ascii="Times New Roman" w:hAnsi="Times New Roman" w:cs="Times New Roman"/>
        </w:rPr>
        <w:t>) and slope (</w:t>
      </w:r>
      <w:r w:rsidR="007C3908">
        <w:rPr>
          <w:rFonts w:ascii="Times New Roman" w:hAnsi="Times New Roman" w:cs="Times New Roman"/>
        </w:rPr>
        <w:fldChar w:fldCharType="begin"/>
      </w:r>
      <w:r w:rsidR="007C3908">
        <w:rPr>
          <w:rFonts w:ascii="Times New Roman" w:hAnsi="Times New Roman" w:cs="Times New Roman"/>
        </w:rPr>
        <w:instrText xml:space="preserve"> REF _Ref340950 \h </w:instrText>
      </w:r>
      <w:r w:rsidR="007C3908">
        <w:rPr>
          <w:rFonts w:ascii="Times New Roman" w:hAnsi="Times New Roman" w:cs="Times New Roman"/>
        </w:rPr>
      </w:r>
      <w:r w:rsidR="007C3908">
        <w:rPr>
          <w:rFonts w:ascii="Times New Roman" w:hAnsi="Times New Roman" w:cs="Times New Roman"/>
        </w:rPr>
        <w:fldChar w:fldCharType="separate"/>
      </w:r>
      <w:r w:rsidR="007C3908" w:rsidRPr="002B6F18">
        <w:rPr>
          <w:rFonts w:ascii="Times New Roman" w:hAnsi="Times New Roman" w:cs="Times New Roman"/>
        </w:rPr>
        <w:t xml:space="preserve">Figure </w:t>
      </w:r>
      <w:r w:rsidR="007C3908">
        <w:rPr>
          <w:rFonts w:ascii="Times New Roman" w:hAnsi="Times New Roman" w:cs="Times New Roman"/>
          <w:noProof/>
        </w:rPr>
        <w:t>12</w:t>
      </w:r>
      <w:r w:rsidR="007C3908">
        <w:rPr>
          <w:rFonts w:ascii="Times New Roman" w:hAnsi="Times New Roman" w:cs="Times New Roman"/>
        </w:rPr>
        <w:fldChar w:fldCharType="end"/>
      </w:r>
      <w:r w:rsidR="004B651E" w:rsidRPr="002B6F18">
        <w:rPr>
          <w:rFonts w:ascii="Times New Roman" w:hAnsi="Times New Roman" w:cs="Times New Roman"/>
        </w:rPr>
        <w:t>).</w:t>
      </w:r>
      <w:r w:rsidR="00A24302" w:rsidRPr="002B6F18">
        <w:rPr>
          <w:rFonts w:ascii="Times New Roman" w:hAnsi="Times New Roman" w:cs="Times New Roman"/>
        </w:rPr>
        <w:t xml:space="preserve">  ER </w:t>
      </w:r>
      <w:r w:rsidR="00863AFC" w:rsidRPr="002B6F18">
        <w:rPr>
          <w:rFonts w:ascii="Times New Roman" w:hAnsi="Times New Roman" w:cs="Times New Roman"/>
        </w:rPr>
        <w:t xml:space="preserve">magnitude did not appear to relate positively to </w:t>
      </w:r>
      <w:r w:rsidR="006E34D9" w:rsidRPr="002B6F18">
        <w:rPr>
          <w:rFonts w:ascii="Times New Roman" w:hAnsi="Times New Roman" w:cs="Times New Roman"/>
        </w:rPr>
        <w:t xml:space="preserve">nutrients (DOC, DIN, </w:t>
      </w:r>
      <w:proofErr w:type="gramStart"/>
      <w:r w:rsidR="006E34D9" w:rsidRPr="002B6F18">
        <w:rPr>
          <w:rFonts w:ascii="Times New Roman" w:hAnsi="Times New Roman" w:cs="Times New Roman"/>
        </w:rPr>
        <w:t>SRP</w:t>
      </w:r>
      <w:proofErr w:type="gramEnd"/>
      <w:r w:rsidR="006E34D9" w:rsidRPr="002B6F18">
        <w:rPr>
          <w:rFonts w:ascii="Times New Roman" w:hAnsi="Times New Roman" w:cs="Times New Roman"/>
        </w:rPr>
        <w:t xml:space="preserve">) </w:t>
      </w:r>
      <w:r w:rsidR="007C51E9" w:rsidRPr="002B6F18">
        <w:rPr>
          <w:rFonts w:ascii="Times New Roman" w:hAnsi="Times New Roman" w:cs="Times New Roman"/>
        </w:rPr>
        <w:t>however ER</w:t>
      </w:r>
      <w:r w:rsidR="00C555C9" w:rsidRPr="002B6F18">
        <w:rPr>
          <w:rFonts w:ascii="Times New Roman" w:hAnsi="Times New Roman" w:cs="Times New Roman"/>
        </w:rPr>
        <w:t xml:space="preserve"> did relate to GPP (</w:t>
      </w:r>
      <w:r w:rsidR="007C3908">
        <w:rPr>
          <w:rFonts w:ascii="Times New Roman" w:hAnsi="Times New Roman" w:cs="Times New Roman"/>
        </w:rPr>
        <w:fldChar w:fldCharType="begin"/>
      </w:r>
      <w:r w:rsidR="007C3908">
        <w:rPr>
          <w:rFonts w:ascii="Times New Roman" w:hAnsi="Times New Roman" w:cs="Times New Roman"/>
        </w:rPr>
        <w:instrText xml:space="preserve"> REF _Ref347669 \h </w:instrText>
      </w:r>
      <w:r w:rsidR="007C3908">
        <w:rPr>
          <w:rFonts w:ascii="Times New Roman" w:hAnsi="Times New Roman" w:cs="Times New Roman"/>
        </w:rPr>
      </w:r>
      <w:r w:rsidR="007C3908">
        <w:rPr>
          <w:rFonts w:ascii="Times New Roman" w:hAnsi="Times New Roman" w:cs="Times New Roman"/>
        </w:rPr>
        <w:fldChar w:fldCharType="separate"/>
      </w:r>
      <w:r w:rsidR="007C3908" w:rsidRPr="002B6F18">
        <w:rPr>
          <w:rFonts w:ascii="Times New Roman" w:hAnsi="Times New Roman" w:cs="Times New Roman"/>
        </w:rPr>
        <w:t xml:space="preserve">Figure </w:t>
      </w:r>
      <w:r w:rsidR="007C3908">
        <w:rPr>
          <w:rFonts w:ascii="Times New Roman" w:hAnsi="Times New Roman" w:cs="Times New Roman"/>
          <w:noProof/>
        </w:rPr>
        <w:t>13</w:t>
      </w:r>
      <w:r w:rsidR="007C3908">
        <w:rPr>
          <w:rFonts w:ascii="Times New Roman" w:hAnsi="Times New Roman" w:cs="Times New Roman"/>
        </w:rPr>
        <w:fldChar w:fldCharType="end"/>
      </w:r>
      <w:r w:rsidR="00C555C9" w:rsidRPr="002B6F18">
        <w:rPr>
          <w:rFonts w:ascii="Times New Roman" w:hAnsi="Times New Roman" w:cs="Times New Roman"/>
        </w:rPr>
        <w:t>).</w:t>
      </w:r>
    </w:p>
    <w:p w14:paraId="20FC0078" w14:textId="2555D428" w:rsidR="00FE15F9" w:rsidRPr="002B6F18" w:rsidRDefault="008560A5">
      <w:pPr>
        <w:spacing w:line="480" w:lineRule="auto"/>
        <w:rPr>
          <w:rFonts w:ascii="Times New Roman" w:hAnsi="Times New Roman" w:cs="Times New Roman"/>
        </w:rPr>
      </w:pPr>
      <m:oMathPara>
        <m:oMath>
          <m:r>
            <m:rPr>
              <m:sty m:val="p"/>
            </m:rPr>
            <w:rPr>
              <w:rFonts w:ascii="Cambria Math" w:eastAsiaTheme="minorEastAsia" w:hAnsi="Cambria Math" w:cs="Times New Roman"/>
            </w:rPr>
            <m:t xml:space="preserve">LME: </m:t>
          </m:r>
          <m:r>
            <w:rPr>
              <w:rFonts w:ascii="Cambria Math" w:hAnsi="Cambria Math" w:cs="Times New Roman"/>
            </w:rPr>
            <m:t>ln(|</m:t>
          </m:r>
          <m:r>
            <m:rPr>
              <m:sty m:val="p"/>
            </m:rPr>
            <w:rPr>
              <w:rFonts w:ascii="Cambria Math" w:hAnsi="Cambria Math" w:cs="Times New Roman"/>
            </w:rPr>
            <m:t>ER|)</m:t>
          </m:r>
          <m:r>
            <w:rPr>
              <w:rFonts w:ascii="Cambria Math" w:hAnsi="Cambria Math" w:cs="Times New Roman"/>
            </w:rPr>
            <m:t xml:space="preserve">~ </m:t>
          </m:r>
          <m:r>
            <m:rPr>
              <m:sty m:val="p"/>
            </m:rPr>
            <w:rPr>
              <w:rFonts w:ascii="Cambria Math" w:hAnsi="Cambria Math" w:cs="Times New Roman"/>
            </w:rPr>
            <m:t>Depth+Slope; Random Effect by Site</m:t>
          </m:r>
        </m:oMath>
      </m:oMathPara>
    </w:p>
    <w:p w14:paraId="641D1F56" w14:textId="1403C8A3" w:rsidR="004B651E" w:rsidRPr="002B6F18" w:rsidRDefault="00C213D8" w:rsidP="00A8659A">
      <w:pPr>
        <w:keepNext/>
        <w:jc w:val="center"/>
        <w:rPr>
          <w:rFonts w:ascii="Times New Roman" w:hAnsi="Times New Roman" w:cs="Times New Roman"/>
        </w:rPr>
      </w:pPr>
      <w:r w:rsidRPr="00C213D8">
        <w:rPr>
          <w:rFonts w:ascii="Times New Roman" w:hAnsi="Times New Roman" w:cs="Times New Roman"/>
          <w:noProof/>
          <w:lang w:eastAsia="ja-JP"/>
        </w:rPr>
        <w:lastRenderedPageBreak/>
        <w:drawing>
          <wp:inline distT="0" distB="0" distL="0" distR="0" wp14:anchorId="6A91DC80" wp14:editId="34B48A5D">
            <wp:extent cx="3108960" cy="3108960"/>
            <wp:effectExtent l="0" t="0" r="0" b="0"/>
            <wp:docPr id="31" name="Picture 31" descr="N:\Thesis\Rplot4.depth.t.er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hesis\Rplot4.depth.t.er1.tif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72C331E3" w14:textId="20FFB562" w:rsidR="004B651E" w:rsidRPr="00C70BDB" w:rsidRDefault="004B651E" w:rsidP="00A8659A">
      <w:pPr>
        <w:pStyle w:val="Caption"/>
        <w:rPr>
          <w:rFonts w:ascii="Times New Roman" w:hAnsi="Times New Roman" w:cs="Times New Roman"/>
          <w:sz w:val="24"/>
          <w:szCs w:val="24"/>
        </w:rPr>
      </w:pPr>
      <w:bookmarkStart w:id="577" w:name="_Ref340941"/>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11</w:t>
      </w:r>
      <w:r w:rsidRPr="00D03DCF">
        <w:rPr>
          <w:rFonts w:ascii="Times New Roman" w:hAnsi="Times New Roman" w:cs="Times New Roman"/>
          <w:color w:val="auto"/>
          <w:sz w:val="24"/>
          <w:szCs w:val="24"/>
        </w:rPr>
        <w:fldChar w:fldCharType="end"/>
      </w:r>
      <w:bookmarkEnd w:id="577"/>
      <w:r w:rsidRPr="002B6F18">
        <w:rPr>
          <w:rFonts w:ascii="Times New Roman" w:hAnsi="Times New Roman" w:cs="Times New Roman"/>
          <w:color w:val="auto"/>
          <w:sz w:val="24"/>
          <w:szCs w:val="24"/>
        </w:rPr>
        <w:t>.</w:t>
      </w:r>
      <w:r w:rsidR="00AD46AF" w:rsidRPr="002B6F18">
        <w:rPr>
          <w:rFonts w:ascii="Times New Roman" w:hAnsi="Times New Roman" w:cs="Times New Roman"/>
          <w:color w:val="auto"/>
          <w:sz w:val="24"/>
          <w:szCs w:val="24"/>
        </w:rPr>
        <w:t xml:space="preserve"> </w:t>
      </w:r>
      <w:r w:rsidR="00E9106E">
        <w:rPr>
          <w:rFonts w:ascii="Times New Roman" w:hAnsi="Times New Roman" w:cs="Times New Roman"/>
          <w:b w:val="0"/>
          <w:color w:val="auto"/>
          <w:sz w:val="24"/>
          <w:szCs w:val="24"/>
        </w:rPr>
        <w:t>R</w:t>
      </w:r>
      <w:r w:rsidR="00AD46AF" w:rsidRPr="002B6F18">
        <w:rPr>
          <w:rFonts w:ascii="Times New Roman" w:hAnsi="Times New Roman" w:cs="Times New Roman"/>
          <w:b w:val="0"/>
          <w:color w:val="auto"/>
          <w:sz w:val="24"/>
          <w:szCs w:val="24"/>
        </w:rPr>
        <w:t>egression of transformed ER and</w:t>
      </w:r>
      <w:r w:rsidR="00E9106E">
        <w:rPr>
          <w:rFonts w:ascii="Times New Roman" w:hAnsi="Times New Roman" w:cs="Times New Roman"/>
          <w:b w:val="0"/>
          <w:color w:val="auto"/>
          <w:sz w:val="24"/>
          <w:szCs w:val="24"/>
        </w:rPr>
        <w:t xml:space="preserve"> stream</w:t>
      </w:r>
      <w:r w:rsidR="00AD46AF" w:rsidRPr="002B6F18">
        <w:rPr>
          <w:rFonts w:ascii="Times New Roman" w:hAnsi="Times New Roman" w:cs="Times New Roman"/>
          <w:b w:val="0"/>
          <w:color w:val="auto"/>
          <w:sz w:val="24"/>
          <w:szCs w:val="24"/>
        </w:rPr>
        <w:t xml:space="preserve"> depth (m) with an</w:t>
      </w:r>
      <w:r w:rsidR="001C43F4">
        <w:rPr>
          <w:rFonts w:ascii="Times New Roman" w:hAnsi="Times New Roman" w:cs="Times New Roman"/>
          <w:b w:val="0"/>
          <w:color w:val="auto"/>
          <w:sz w:val="24"/>
          <w:szCs w:val="24"/>
        </w:rPr>
        <w:t xml:space="preserve"> </w:t>
      </w:r>
      <w:r w:rsidR="00AD46AF" w:rsidRPr="002B6F18">
        <w:rPr>
          <w:rFonts w:ascii="Times New Roman" w:hAnsi="Times New Roman" w:cs="Times New Roman"/>
          <w:b w:val="0"/>
          <w:color w:val="auto"/>
          <w:sz w:val="24"/>
          <w:szCs w:val="24"/>
        </w:rPr>
        <w:t>adjusted R</w:t>
      </w:r>
      <w:r w:rsidR="00AD46AF" w:rsidRPr="002B6F18">
        <w:rPr>
          <w:rFonts w:ascii="Times New Roman" w:hAnsi="Times New Roman" w:cs="Times New Roman"/>
          <w:b w:val="0"/>
          <w:color w:val="auto"/>
          <w:sz w:val="24"/>
          <w:szCs w:val="24"/>
          <w:vertAlign w:val="superscript"/>
        </w:rPr>
        <w:t>2</w:t>
      </w:r>
      <w:r w:rsidR="00AD46AF" w:rsidRPr="002B6F18">
        <w:rPr>
          <w:rFonts w:ascii="Times New Roman" w:hAnsi="Times New Roman" w:cs="Times New Roman"/>
          <w:b w:val="0"/>
          <w:color w:val="auto"/>
          <w:sz w:val="24"/>
          <w:szCs w:val="24"/>
        </w:rPr>
        <w:t xml:space="preserve"> of 0.36 and p&lt; 0.0001 from the ER model.</w:t>
      </w:r>
    </w:p>
    <w:p w14:paraId="29A7DED1" w14:textId="3D50B73D" w:rsidR="004B651E" w:rsidRPr="002B6F18" w:rsidRDefault="00C213D8" w:rsidP="00A8659A">
      <w:pPr>
        <w:keepNext/>
        <w:jc w:val="center"/>
        <w:rPr>
          <w:rFonts w:ascii="Times New Roman" w:hAnsi="Times New Roman" w:cs="Times New Roman"/>
        </w:rPr>
      </w:pPr>
      <w:r w:rsidRPr="00C213D8">
        <w:rPr>
          <w:rFonts w:ascii="Times New Roman" w:hAnsi="Times New Roman" w:cs="Times New Roman"/>
          <w:noProof/>
          <w:lang w:eastAsia="ja-JP"/>
        </w:rPr>
        <w:drawing>
          <wp:inline distT="0" distB="0" distL="0" distR="0" wp14:anchorId="1005DEEE" wp14:editId="134287CF">
            <wp:extent cx="3108960" cy="3108960"/>
            <wp:effectExtent l="0" t="0" r="0" b="0"/>
            <wp:docPr id="32" name="Picture 32" descr="N:\Thesis\Rplot5.slope.t.er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hesis\Rplot5.slope.t.er1.tif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072227A1" w14:textId="0B1C26C3" w:rsidR="004B651E" w:rsidRPr="00C70BDB" w:rsidRDefault="004B651E" w:rsidP="00A8659A">
      <w:pPr>
        <w:pStyle w:val="Caption"/>
        <w:rPr>
          <w:rFonts w:ascii="Times New Roman" w:hAnsi="Times New Roman" w:cs="Times New Roman"/>
          <w:b w:val="0"/>
          <w:sz w:val="24"/>
          <w:szCs w:val="24"/>
        </w:rPr>
      </w:pPr>
      <w:bookmarkStart w:id="578" w:name="_Ref340950"/>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12</w:t>
      </w:r>
      <w:r w:rsidRPr="00D03DCF">
        <w:rPr>
          <w:rFonts w:ascii="Times New Roman" w:hAnsi="Times New Roman" w:cs="Times New Roman"/>
          <w:color w:val="auto"/>
          <w:sz w:val="24"/>
          <w:szCs w:val="24"/>
        </w:rPr>
        <w:fldChar w:fldCharType="end"/>
      </w:r>
      <w:bookmarkEnd w:id="578"/>
      <w:r w:rsidRPr="002B6F18">
        <w:rPr>
          <w:rFonts w:ascii="Times New Roman" w:hAnsi="Times New Roman" w:cs="Times New Roman"/>
          <w:color w:val="auto"/>
          <w:sz w:val="24"/>
          <w:szCs w:val="24"/>
        </w:rPr>
        <w:t>.</w:t>
      </w:r>
      <w:r w:rsidR="00AD46AF" w:rsidRPr="002B6F18">
        <w:rPr>
          <w:rFonts w:ascii="Times New Roman" w:hAnsi="Times New Roman" w:cs="Times New Roman"/>
          <w:color w:val="auto"/>
          <w:sz w:val="24"/>
          <w:szCs w:val="24"/>
        </w:rPr>
        <w:t xml:space="preserve"> </w:t>
      </w:r>
      <w:r w:rsidR="008F1549">
        <w:rPr>
          <w:rFonts w:ascii="Times New Roman" w:hAnsi="Times New Roman" w:cs="Times New Roman"/>
          <w:b w:val="0"/>
          <w:color w:val="auto"/>
          <w:sz w:val="24"/>
          <w:szCs w:val="24"/>
        </w:rPr>
        <w:t>R</w:t>
      </w:r>
      <w:r w:rsidR="00AD46AF" w:rsidRPr="002B6F18">
        <w:rPr>
          <w:rFonts w:ascii="Times New Roman" w:hAnsi="Times New Roman" w:cs="Times New Roman"/>
          <w:b w:val="0"/>
          <w:color w:val="auto"/>
          <w:sz w:val="24"/>
          <w:szCs w:val="24"/>
        </w:rPr>
        <w:t>egression of transformed ER and Slope (%) with an adjusted R</w:t>
      </w:r>
      <w:r w:rsidR="00AD46AF" w:rsidRPr="002B6F18">
        <w:rPr>
          <w:rFonts w:ascii="Times New Roman" w:hAnsi="Times New Roman" w:cs="Times New Roman"/>
          <w:b w:val="0"/>
          <w:color w:val="auto"/>
          <w:sz w:val="24"/>
          <w:szCs w:val="24"/>
          <w:vertAlign w:val="superscript"/>
        </w:rPr>
        <w:t>2</w:t>
      </w:r>
      <w:r w:rsidR="00AD46AF" w:rsidRPr="002B6F18">
        <w:rPr>
          <w:rFonts w:ascii="Times New Roman" w:hAnsi="Times New Roman" w:cs="Times New Roman"/>
          <w:b w:val="0"/>
          <w:color w:val="auto"/>
          <w:sz w:val="24"/>
          <w:szCs w:val="24"/>
        </w:rPr>
        <w:t xml:space="preserve"> of 0.57 and p&lt; 0.0001 from the ER model.</w:t>
      </w:r>
    </w:p>
    <w:p w14:paraId="717CB822" w14:textId="75037202" w:rsidR="00C555C9" w:rsidRPr="002B6F18" w:rsidRDefault="00D77678" w:rsidP="00A8659A">
      <w:pPr>
        <w:keepNext/>
        <w:jc w:val="center"/>
        <w:rPr>
          <w:rFonts w:ascii="Times New Roman" w:hAnsi="Times New Roman" w:cs="Times New Roman"/>
        </w:rPr>
      </w:pPr>
      <w:r w:rsidRPr="00D77678">
        <w:rPr>
          <w:rFonts w:ascii="Times New Roman" w:hAnsi="Times New Roman" w:cs="Times New Roman"/>
          <w:noProof/>
          <w:lang w:eastAsia="ja-JP"/>
        </w:rPr>
        <w:lastRenderedPageBreak/>
        <w:drawing>
          <wp:inline distT="0" distB="0" distL="0" distR="0" wp14:anchorId="0355EBD4" wp14:editId="5B8443FF">
            <wp:extent cx="3108960" cy="3108960"/>
            <wp:effectExtent l="0" t="0" r="0" b="0"/>
            <wp:docPr id="14" name="Picture 14" descr="N:\Thesis\Rplot6.gpp.er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Thesis\Rplot6.gpp.er1.tif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6848FBD4" w14:textId="752E00E3" w:rsidR="00C555C9" w:rsidRPr="00C70BDB" w:rsidRDefault="00C555C9" w:rsidP="00A8659A">
      <w:pPr>
        <w:pStyle w:val="Caption"/>
        <w:rPr>
          <w:rFonts w:ascii="Times New Roman" w:hAnsi="Times New Roman" w:cs="Times New Roman"/>
          <w:b w:val="0"/>
          <w:sz w:val="24"/>
          <w:szCs w:val="24"/>
        </w:rPr>
      </w:pPr>
      <w:bookmarkStart w:id="579" w:name="_Ref347669"/>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13</w:t>
      </w:r>
      <w:r w:rsidRPr="00D03DCF">
        <w:rPr>
          <w:rFonts w:ascii="Times New Roman" w:hAnsi="Times New Roman" w:cs="Times New Roman"/>
          <w:color w:val="auto"/>
          <w:sz w:val="24"/>
          <w:szCs w:val="24"/>
        </w:rPr>
        <w:fldChar w:fldCharType="end"/>
      </w:r>
      <w:bookmarkEnd w:id="579"/>
      <w:r w:rsidRPr="002B6F18">
        <w:rPr>
          <w:rFonts w:ascii="Times New Roman" w:hAnsi="Times New Roman" w:cs="Times New Roman"/>
          <w:color w:val="auto"/>
          <w:sz w:val="24"/>
          <w:szCs w:val="24"/>
        </w:rPr>
        <w:t>.</w:t>
      </w:r>
      <w:r w:rsidRPr="002B6F18">
        <w:rPr>
          <w:rFonts w:ascii="Times New Roman" w:hAnsi="Times New Roman" w:cs="Times New Roman"/>
          <w:b w:val="0"/>
          <w:color w:val="auto"/>
          <w:sz w:val="24"/>
          <w:szCs w:val="24"/>
        </w:rPr>
        <w:t xml:space="preserve"> </w:t>
      </w:r>
      <w:r w:rsidR="001C43F4">
        <w:rPr>
          <w:rFonts w:ascii="Times New Roman" w:hAnsi="Times New Roman" w:cs="Times New Roman"/>
          <w:b w:val="0"/>
          <w:color w:val="auto"/>
          <w:sz w:val="24"/>
          <w:szCs w:val="24"/>
        </w:rPr>
        <w:t>R</w:t>
      </w:r>
      <w:r w:rsidRPr="002B6F18">
        <w:rPr>
          <w:rFonts w:ascii="Times New Roman" w:hAnsi="Times New Roman" w:cs="Times New Roman"/>
          <w:b w:val="0"/>
          <w:color w:val="auto"/>
          <w:sz w:val="24"/>
          <w:szCs w:val="24"/>
        </w:rPr>
        <w:t>egression of ER and GPP with an</w:t>
      </w:r>
      <w:r w:rsidR="001C43F4">
        <w:rPr>
          <w:rFonts w:ascii="Times New Roman" w:hAnsi="Times New Roman" w:cs="Times New Roman"/>
          <w:b w:val="0"/>
          <w:color w:val="auto"/>
          <w:sz w:val="24"/>
          <w:szCs w:val="24"/>
        </w:rPr>
        <w:t xml:space="preserve"> adjusted</w:t>
      </w:r>
      <w:r w:rsidRPr="002B6F18">
        <w:rPr>
          <w:rFonts w:ascii="Times New Roman" w:hAnsi="Times New Roman" w:cs="Times New Roman"/>
          <w:b w:val="0"/>
          <w:color w:val="auto"/>
          <w:sz w:val="24"/>
          <w:szCs w:val="24"/>
        </w:rPr>
        <w:t xml:space="preserve"> </w:t>
      </w:r>
      <w:r w:rsidRPr="00D42D68">
        <w:rPr>
          <w:rFonts w:ascii="Times New Roman" w:hAnsi="Times New Roman" w:cs="Times New Roman"/>
          <w:b w:val="0"/>
          <w:i/>
          <w:color w:val="auto"/>
          <w:sz w:val="24"/>
          <w:szCs w:val="24"/>
        </w:rPr>
        <w:t>R</w:t>
      </w:r>
      <w:r w:rsidRPr="002B6F18">
        <w:rPr>
          <w:rFonts w:ascii="Times New Roman" w:hAnsi="Times New Roman" w:cs="Times New Roman"/>
          <w:b w:val="0"/>
          <w:color w:val="auto"/>
          <w:sz w:val="24"/>
          <w:szCs w:val="24"/>
          <w:vertAlign w:val="superscript"/>
        </w:rPr>
        <w:t>2</w:t>
      </w:r>
      <w:r w:rsidRPr="002B6F18">
        <w:rPr>
          <w:rFonts w:ascii="Times New Roman" w:hAnsi="Times New Roman" w:cs="Times New Roman"/>
          <w:b w:val="0"/>
          <w:color w:val="auto"/>
          <w:sz w:val="24"/>
          <w:szCs w:val="24"/>
        </w:rPr>
        <w:t xml:space="preserve"> of 0.41 and a p-value of 0.00026.</w:t>
      </w:r>
    </w:p>
    <w:p w14:paraId="36798E12" w14:textId="046350B3" w:rsidR="00844654" w:rsidRPr="002B6F18" w:rsidRDefault="00844654">
      <w:pPr>
        <w:spacing w:line="480" w:lineRule="auto"/>
        <w:jc w:val="center"/>
        <w:rPr>
          <w:rFonts w:ascii="Times New Roman" w:eastAsia="STHupo" w:hAnsi="Times New Roman" w:cs="Times New Roman"/>
          <w:u w:val="single"/>
        </w:rPr>
      </w:pPr>
      <w:r w:rsidRPr="002B6F18">
        <w:rPr>
          <w:rFonts w:ascii="Times New Roman" w:eastAsia="STHupo" w:hAnsi="Times New Roman" w:cs="Times New Roman"/>
          <w:u w:val="single"/>
        </w:rPr>
        <w:t>Fish</w:t>
      </w:r>
    </w:p>
    <w:p w14:paraId="77B037D5" w14:textId="43FEC380" w:rsidR="007C51E9" w:rsidRPr="00C70BDB" w:rsidRDefault="006646B6" w:rsidP="00C70BDB">
      <w:pPr>
        <w:spacing w:line="480" w:lineRule="auto"/>
        <w:rPr>
          <w:b/>
        </w:rPr>
      </w:pPr>
      <w:r w:rsidRPr="002B6F18">
        <w:rPr>
          <w:rFonts w:ascii="Times New Roman" w:hAnsi="Times New Roman" w:cs="Times New Roman"/>
        </w:rPr>
        <w:tab/>
        <w:t>I</w:t>
      </w:r>
      <w:r w:rsidR="00382BDB" w:rsidRPr="002B6F18">
        <w:rPr>
          <w:rFonts w:ascii="Times New Roman" w:hAnsi="Times New Roman" w:cs="Times New Roman"/>
        </w:rPr>
        <w:t xml:space="preserve"> sampled a total of 230 </w:t>
      </w:r>
      <w:proofErr w:type="spellStart"/>
      <w:r w:rsidR="00382BDB" w:rsidRPr="002B6F18">
        <w:rPr>
          <w:rFonts w:ascii="Times New Roman" w:hAnsi="Times New Roman" w:cs="Times New Roman"/>
        </w:rPr>
        <w:t>westslope</w:t>
      </w:r>
      <w:proofErr w:type="spellEnd"/>
      <w:r w:rsidR="00382BDB" w:rsidRPr="002B6F18">
        <w:rPr>
          <w:rFonts w:ascii="Times New Roman" w:hAnsi="Times New Roman" w:cs="Times New Roman"/>
        </w:rPr>
        <w:t xml:space="preserve"> cutthroat trout </w:t>
      </w:r>
      <w:r w:rsidR="00382BDB" w:rsidRPr="002B6F18">
        <w:rPr>
          <w:rFonts w:ascii="Times New Roman" w:eastAsia="STHupo" w:hAnsi="Times New Roman" w:cs="Times New Roman"/>
        </w:rPr>
        <w:t>(</w:t>
      </w:r>
      <w:proofErr w:type="spellStart"/>
      <w:r w:rsidR="00382BDB" w:rsidRPr="002B6F18">
        <w:rPr>
          <w:rFonts w:ascii="Times New Roman" w:eastAsia="STHupo" w:hAnsi="Times New Roman" w:cs="Times New Roman"/>
          <w:i/>
        </w:rPr>
        <w:t>Oncorhynchus</w:t>
      </w:r>
      <w:proofErr w:type="spellEnd"/>
      <w:r w:rsidR="00382BDB" w:rsidRPr="002B6F18">
        <w:rPr>
          <w:rFonts w:ascii="Times New Roman" w:eastAsia="STHupo" w:hAnsi="Times New Roman" w:cs="Times New Roman"/>
          <w:i/>
        </w:rPr>
        <w:t xml:space="preserve"> </w:t>
      </w:r>
      <w:proofErr w:type="spellStart"/>
      <w:r w:rsidR="00382BDB" w:rsidRPr="002B6F18">
        <w:rPr>
          <w:rFonts w:ascii="Times New Roman" w:eastAsia="STHupo" w:hAnsi="Times New Roman" w:cs="Times New Roman"/>
          <w:i/>
        </w:rPr>
        <w:t>clarkii</w:t>
      </w:r>
      <w:proofErr w:type="spellEnd"/>
      <w:r w:rsidR="00382BDB" w:rsidRPr="002B6F18">
        <w:rPr>
          <w:rFonts w:ascii="Times New Roman" w:eastAsia="STHupo" w:hAnsi="Times New Roman" w:cs="Times New Roman"/>
          <w:i/>
        </w:rPr>
        <w:t xml:space="preserve"> </w:t>
      </w:r>
      <w:proofErr w:type="spellStart"/>
      <w:r w:rsidR="00382BDB" w:rsidRPr="002B6F18">
        <w:rPr>
          <w:rFonts w:ascii="Times New Roman" w:eastAsia="STHupo" w:hAnsi="Times New Roman" w:cs="Times New Roman"/>
          <w:i/>
        </w:rPr>
        <w:t>lewisi</w:t>
      </w:r>
      <w:proofErr w:type="spellEnd"/>
      <w:r w:rsidR="00382BDB" w:rsidRPr="002B6F18">
        <w:rPr>
          <w:rFonts w:ascii="Times New Roman" w:eastAsia="STHupo" w:hAnsi="Times New Roman" w:cs="Times New Roman"/>
        </w:rPr>
        <w:t>) and 4 eastern brook trout (</w:t>
      </w:r>
      <w:proofErr w:type="spellStart"/>
      <w:r w:rsidR="00382BDB" w:rsidRPr="002B6F18">
        <w:rPr>
          <w:rFonts w:ascii="Times New Roman" w:eastAsia="STHupo" w:hAnsi="Times New Roman" w:cs="Times New Roman"/>
          <w:i/>
        </w:rPr>
        <w:t>Salvelinus</w:t>
      </w:r>
      <w:proofErr w:type="spellEnd"/>
      <w:r w:rsidR="00382BDB" w:rsidRPr="002B6F18">
        <w:rPr>
          <w:rFonts w:ascii="Times New Roman" w:eastAsia="STHupo" w:hAnsi="Times New Roman" w:cs="Times New Roman"/>
          <w:i/>
        </w:rPr>
        <w:t xml:space="preserve"> </w:t>
      </w:r>
      <w:proofErr w:type="spellStart"/>
      <w:r w:rsidR="00382BDB" w:rsidRPr="002B6F18">
        <w:rPr>
          <w:rFonts w:ascii="Times New Roman" w:eastAsia="STHupo" w:hAnsi="Times New Roman" w:cs="Times New Roman"/>
          <w:i/>
        </w:rPr>
        <w:t>fontinalis</w:t>
      </w:r>
      <w:proofErr w:type="spellEnd"/>
      <w:r w:rsidR="00382BDB" w:rsidRPr="002B6F18">
        <w:rPr>
          <w:rFonts w:ascii="Times New Roman" w:eastAsia="STHupo" w:hAnsi="Times New Roman" w:cs="Times New Roman"/>
        </w:rPr>
        <w:t xml:space="preserve">) with a minimum fish length of 50 mm, median 79 mm and a maximum length of 215 mm (8.5 inches).  I </w:t>
      </w:r>
      <w:r w:rsidRPr="002B6F18">
        <w:rPr>
          <w:rFonts w:ascii="Times New Roman" w:hAnsi="Times New Roman" w:cs="Times New Roman"/>
        </w:rPr>
        <w:t xml:space="preserve">estimated </w:t>
      </w:r>
      <w:r w:rsidR="0064210D" w:rsidRPr="002B6F18">
        <w:rPr>
          <w:rFonts w:ascii="Times New Roman" w:hAnsi="Times New Roman" w:cs="Times New Roman"/>
        </w:rPr>
        <w:t xml:space="preserve">the </w:t>
      </w:r>
      <w:r w:rsidRPr="002B6F18">
        <w:rPr>
          <w:rFonts w:ascii="Times New Roman" w:hAnsi="Times New Roman" w:cs="Times New Roman"/>
        </w:rPr>
        <w:t>trout</w:t>
      </w:r>
      <w:r w:rsidR="008F1549">
        <w:rPr>
          <w:rFonts w:ascii="Times New Roman" w:hAnsi="Times New Roman" w:cs="Times New Roman"/>
        </w:rPr>
        <w:t xml:space="preserve"> population</w:t>
      </w:r>
      <w:r w:rsidRPr="002B6F18">
        <w:rPr>
          <w:rFonts w:ascii="Times New Roman" w:hAnsi="Times New Roman" w:cs="Times New Roman"/>
        </w:rPr>
        <w:t xml:space="preserve"> </w:t>
      </w:r>
      <w:r w:rsidR="009F7824" w:rsidRPr="002B6F18">
        <w:rPr>
          <w:rFonts w:ascii="Times New Roman" w:hAnsi="Times New Roman" w:cs="Times New Roman"/>
        </w:rPr>
        <w:t xml:space="preserve">in </w:t>
      </w:r>
      <w:commentRangeStart w:id="580"/>
      <w:r w:rsidR="009F7824" w:rsidRPr="002B6F18">
        <w:rPr>
          <w:rFonts w:ascii="Times New Roman" w:hAnsi="Times New Roman" w:cs="Times New Roman"/>
        </w:rPr>
        <w:t xml:space="preserve">fish per meter of stream length </w:t>
      </w:r>
      <w:commentRangeEnd w:id="580"/>
      <w:r w:rsidR="00652B70">
        <w:rPr>
          <w:rStyle w:val="CommentReference"/>
        </w:rPr>
        <w:commentReference w:id="580"/>
      </w:r>
      <w:r w:rsidRPr="002B6F18">
        <w:rPr>
          <w:rFonts w:ascii="Times New Roman" w:hAnsi="Times New Roman" w:cs="Times New Roman"/>
        </w:rPr>
        <w:t xml:space="preserve">of all sites and both fish sampling periods </w:t>
      </w:r>
      <w:r w:rsidR="0064210D" w:rsidRPr="002B6F18">
        <w:rPr>
          <w:rFonts w:ascii="Times New Roman" w:hAnsi="Times New Roman" w:cs="Times New Roman"/>
        </w:rPr>
        <w:t xml:space="preserve">to </w:t>
      </w:r>
      <w:r w:rsidRPr="002B6F18">
        <w:rPr>
          <w:rFonts w:ascii="Times New Roman" w:hAnsi="Times New Roman" w:cs="Times New Roman"/>
        </w:rPr>
        <w:t xml:space="preserve">range from 0 </w:t>
      </w:r>
      <w:r w:rsidR="0064210D" w:rsidRPr="002B6F18">
        <w:rPr>
          <w:rFonts w:ascii="Times New Roman" w:hAnsi="Times New Roman" w:cs="Times New Roman"/>
        </w:rPr>
        <w:t>in First Cr. (</w:t>
      </w:r>
      <w:proofErr w:type="spellStart"/>
      <w:r w:rsidR="0064210D" w:rsidRPr="002B6F18">
        <w:rPr>
          <w:rFonts w:ascii="Times New Roman" w:hAnsi="Times New Roman" w:cs="Times New Roman"/>
        </w:rPr>
        <w:t>Taneum</w:t>
      </w:r>
      <w:proofErr w:type="spellEnd"/>
      <w:r w:rsidR="0064210D" w:rsidRPr="002B6F18">
        <w:rPr>
          <w:rFonts w:ascii="Times New Roman" w:hAnsi="Times New Roman" w:cs="Times New Roman"/>
        </w:rPr>
        <w:t xml:space="preserve"> </w:t>
      </w:r>
      <w:r w:rsidR="005C3ABE">
        <w:rPr>
          <w:rFonts w:ascii="Times New Roman" w:hAnsi="Times New Roman" w:cs="Times New Roman"/>
        </w:rPr>
        <w:t>Catchment</w:t>
      </w:r>
      <w:r w:rsidR="0064210D" w:rsidRPr="002B6F18">
        <w:rPr>
          <w:rFonts w:ascii="Times New Roman" w:hAnsi="Times New Roman" w:cs="Times New Roman"/>
        </w:rPr>
        <w:t xml:space="preserve">) 2018 </w:t>
      </w:r>
      <w:r w:rsidRPr="002B6F18">
        <w:rPr>
          <w:rFonts w:ascii="Times New Roman" w:hAnsi="Times New Roman" w:cs="Times New Roman"/>
        </w:rPr>
        <w:t>to 1.33</w:t>
      </w:r>
      <w:r w:rsidR="009D3BE5" w:rsidRPr="002B6F18">
        <w:rPr>
          <w:rFonts w:ascii="Times New Roman" w:hAnsi="Times New Roman" w:cs="Times New Roman"/>
        </w:rPr>
        <w:t xml:space="preserve"> </w:t>
      </w:r>
      <w:r w:rsidR="009F7824" w:rsidRPr="002B6F18">
        <w:rPr>
          <w:rFonts w:ascii="Times New Roman" w:hAnsi="Times New Roman" w:cs="Times New Roman"/>
        </w:rPr>
        <w:t>fish m</w:t>
      </w:r>
      <w:r w:rsidR="009F7824" w:rsidRPr="002B6F18">
        <w:rPr>
          <w:rFonts w:ascii="Times New Roman" w:hAnsi="Times New Roman" w:cs="Times New Roman"/>
          <w:vertAlign w:val="superscript"/>
        </w:rPr>
        <w:t>-1</w:t>
      </w:r>
      <w:r w:rsidR="009F7824" w:rsidRPr="002B6F18">
        <w:rPr>
          <w:rFonts w:ascii="Times New Roman" w:hAnsi="Times New Roman" w:cs="Times New Roman"/>
        </w:rPr>
        <w:t xml:space="preserve"> </w:t>
      </w:r>
      <w:r w:rsidR="0064210D" w:rsidRPr="002B6F18">
        <w:rPr>
          <w:rFonts w:ascii="Times New Roman" w:hAnsi="Times New Roman" w:cs="Times New Roman"/>
        </w:rPr>
        <w:t xml:space="preserve">in Standup Cr. (Teanaway </w:t>
      </w:r>
      <w:r w:rsidR="005C3ABE">
        <w:rPr>
          <w:rFonts w:ascii="Times New Roman" w:hAnsi="Times New Roman" w:cs="Times New Roman"/>
        </w:rPr>
        <w:t>Catchment</w:t>
      </w:r>
      <w:r w:rsidR="0064210D" w:rsidRPr="002B6F18">
        <w:rPr>
          <w:rFonts w:ascii="Times New Roman" w:hAnsi="Times New Roman" w:cs="Times New Roman"/>
        </w:rPr>
        <w:t>) 2018</w:t>
      </w:r>
      <w:r w:rsidRPr="002B6F18">
        <w:rPr>
          <w:rFonts w:ascii="Times New Roman" w:hAnsi="Times New Roman" w:cs="Times New Roman"/>
        </w:rPr>
        <w:t>.</w:t>
      </w:r>
      <w:r w:rsidR="009D3BE5" w:rsidRPr="002B6F18">
        <w:rPr>
          <w:rFonts w:ascii="Times New Roman" w:hAnsi="Times New Roman" w:cs="Times New Roman"/>
        </w:rPr>
        <w:t xml:space="preserve">  The mean trout mass</w:t>
      </w:r>
      <w:r w:rsidR="0064210D" w:rsidRPr="002B6F18">
        <w:rPr>
          <w:rFonts w:ascii="Times New Roman" w:hAnsi="Times New Roman" w:cs="Times New Roman"/>
        </w:rPr>
        <w:t xml:space="preserve"> per individual fish ranged from 3.58 g in Frost Cr. (</w:t>
      </w:r>
      <w:proofErr w:type="spellStart"/>
      <w:r w:rsidR="0064210D" w:rsidRPr="002B6F18">
        <w:rPr>
          <w:rFonts w:ascii="Times New Roman" w:hAnsi="Times New Roman" w:cs="Times New Roman"/>
        </w:rPr>
        <w:t>Taneum</w:t>
      </w:r>
      <w:proofErr w:type="spellEnd"/>
      <w:r w:rsidR="0064210D" w:rsidRPr="002B6F18">
        <w:rPr>
          <w:rFonts w:ascii="Times New Roman" w:hAnsi="Times New Roman" w:cs="Times New Roman"/>
        </w:rPr>
        <w:t xml:space="preserve"> </w:t>
      </w:r>
      <w:r w:rsidR="005C3ABE">
        <w:rPr>
          <w:rFonts w:ascii="Times New Roman" w:hAnsi="Times New Roman" w:cs="Times New Roman"/>
        </w:rPr>
        <w:t>Catchment</w:t>
      </w:r>
      <w:r w:rsidR="0064210D" w:rsidRPr="002B6F18">
        <w:rPr>
          <w:rFonts w:ascii="Times New Roman" w:hAnsi="Times New Roman" w:cs="Times New Roman"/>
        </w:rPr>
        <w:t xml:space="preserve">) </w:t>
      </w:r>
      <w:r w:rsidR="003C096F" w:rsidRPr="002B6F18">
        <w:rPr>
          <w:rFonts w:ascii="Times New Roman" w:hAnsi="Times New Roman" w:cs="Times New Roman"/>
        </w:rPr>
        <w:t xml:space="preserve">2017 </w:t>
      </w:r>
      <w:r w:rsidR="0064210D" w:rsidRPr="002B6F18">
        <w:rPr>
          <w:rFonts w:ascii="Times New Roman" w:hAnsi="Times New Roman" w:cs="Times New Roman"/>
        </w:rPr>
        <w:t>to 31.23</w:t>
      </w:r>
      <w:r w:rsidR="006B25CD" w:rsidRPr="002B6F18">
        <w:rPr>
          <w:rFonts w:ascii="Times New Roman" w:hAnsi="Times New Roman" w:cs="Times New Roman"/>
        </w:rPr>
        <w:t xml:space="preserve"> g in Jack Cr. (Teanaway </w:t>
      </w:r>
      <w:r w:rsidR="005C3ABE">
        <w:rPr>
          <w:rFonts w:ascii="Times New Roman" w:hAnsi="Times New Roman" w:cs="Times New Roman"/>
        </w:rPr>
        <w:t>Catchment</w:t>
      </w:r>
      <w:r w:rsidR="006B25CD" w:rsidRPr="002B6F18">
        <w:rPr>
          <w:rFonts w:ascii="Times New Roman" w:hAnsi="Times New Roman" w:cs="Times New Roman"/>
        </w:rPr>
        <w:t>)</w:t>
      </w:r>
      <w:r w:rsidR="003C096F" w:rsidRPr="002B6F18">
        <w:rPr>
          <w:rFonts w:ascii="Times New Roman" w:hAnsi="Times New Roman" w:cs="Times New Roman"/>
        </w:rPr>
        <w:t xml:space="preserve"> 2017</w:t>
      </w:r>
      <w:r w:rsidR="006B25CD" w:rsidRPr="002B6F18">
        <w:rPr>
          <w:rFonts w:ascii="Times New Roman" w:hAnsi="Times New Roman" w:cs="Times New Roman"/>
        </w:rPr>
        <w:t xml:space="preserve"> (</w:t>
      </w:r>
      <w:r w:rsidR="007C3908">
        <w:rPr>
          <w:rFonts w:ascii="Times New Roman" w:hAnsi="Times New Roman" w:cs="Times New Roman"/>
        </w:rPr>
        <w:fldChar w:fldCharType="begin"/>
      </w:r>
      <w:r w:rsidR="007C3908">
        <w:rPr>
          <w:rFonts w:ascii="Times New Roman" w:hAnsi="Times New Roman" w:cs="Times New Roman"/>
        </w:rPr>
        <w:instrText xml:space="preserve"> REF _Ref353469 \h </w:instrText>
      </w:r>
      <w:r w:rsidR="007C3908">
        <w:rPr>
          <w:rFonts w:ascii="Times New Roman" w:hAnsi="Times New Roman" w:cs="Times New Roman"/>
        </w:rPr>
      </w:r>
      <w:r w:rsidR="007C3908">
        <w:rPr>
          <w:rFonts w:ascii="Times New Roman" w:hAnsi="Times New Roman" w:cs="Times New Roman"/>
        </w:rPr>
        <w:fldChar w:fldCharType="separate"/>
      </w:r>
      <w:r w:rsidR="007C3908" w:rsidRPr="002B6F18">
        <w:rPr>
          <w:rFonts w:ascii="Times New Roman" w:hAnsi="Times New Roman" w:cs="Times New Roman"/>
        </w:rPr>
        <w:t xml:space="preserve">Figure </w:t>
      </w:r>
      <w:r w:rsidR="007C3908">
        <w:rPr>
          <w:rFonts w:ascii="Times New Roman" w:hAnsi="Times New Roman" w:cs="Times New Roman"/>
          <w:noProof/>
        </w:rPr>
        <w:t>14</w:t>
      </w:r>
      <w:r w:rsidR="007C3908">
        <w:rPr>
          <w:rFonts w:ascii="Times New Roman" w:hAnsi="Times New Roman" w:cs="Times New Roman"/>
        </w:rPr>
        <w:fldChar w:fldCharType="end"/>
      </w:r>
      <w:r w:rsidR="006B25CD" w:rsidRPr="002B6F18">
        <w:rPr>
          <w:rFonts w:ascii="Times New Roman" w:hAnsi="Times New Roman" w:cs="Times New Roman"/>
        </w:rPr>
        <w:t>).</w:t>
      </w:r>
      <w:r w:rsidR="009D1CFE" w:rsidRPr="002B6F18">
        <w:rPr>
          <w:rFonts w:ascii="Times New Roman" w:hAnsi="Times New Roman" w:cs="Times New Roman"/>
        </w:rPr>
        <w:t xml:space="preserve">  I estimated trout biomass in g m</w:t>
      </w:r>
      <w:r w:rsidR="009D1CFE" w:rsidRPr="002B6F18">
        <w:rPr>
          <w:rFonts w:ascii="Times New Roman" w:hAnsi="Times New Roman" w:cs="Times New Roman"/>
          <w:vertAlign w:val="superscript"/>
        </w:rPr>
        <w:t>-2</w:t>
      </w:r>
      <w:r w:rsidR="009D1CFE" w:rsidRPr="002B6F18">
        <w:rPr>
          <w:rFonts w:ascii="Times New Roman" w:hAnsi="Times New Roman" w:cs="Times New Roman"/>
        </w:rPr>
        <w:t xml:space="preserve"> to range from</w:t>
      </w:r>
      <w:r w:rsidR="00CB5FE2" w:rsidRPr="002B6F18">
        <w:rPr>
          <w:rFonts w:ascii="Times New Roman" w:hAnsi="Times New Roman" w:cs="Times New Roman"/>
        </w:rPr>
        <w:t xml:space="preserve"> 0 in</w:t>
      </w:r>
      <w:r w:rsidR="003C096F" w:rsidRPr="002B6F18">
        <w:rPr>
          <w:rFonts w:ascii="Times New Roman" w:hAnsi="Times New Roman" w:cs="Times New Roman"/>
        </w:rPr>
        <w:t xml:space="preserve"> First Cr. (</w:t>
      </w:r>
      <w:proofErr w:type="spellStart"/>
      <w:r w:rsidR="003C096F" w:rsidRPr="002B6F18">
        <w:rPr>
          <w:rFonts w:ascii="Times New Roman" w:hAnsi="Times New Roman" w:cs="Times New Roman"/>
        </w:rPr>
        <w:t>Taneum</w:t>
      </w:r>
      <w:proofErr w:type="spellEnd"/>
      <w:r w:rsidR="003C096F" w:rsidRPr="002B6F18">
        <w:rPr>
          <w:rFonts w:ascii="Times New Roman" w:hAnsi="Times New Roman" w:cs="Times New Roman"/>
        </w:rPr>
        <w:t xml:space="preserve"> </w:t>
      </w:r>
      <w:r w:rsidR="005C3ABE">
        <w:rPr>
          <w:rFonts w:ascii="Times New Roman" w:hAnsi="Times New Roman" w:cs="Times New Roman"/>
        </w:rPr>
        <w:t>Catchment</w:t>
      </w:r>
      <w:r w:rsidR="003C096F" w:rsidRPr="002B6F18">
        <w:rPr>
          <w:rFonts w:ascii="Times New Roman" w:hAnsi="Times New Roman" w:cs="Times New Roman"/>
        </w:rPr>
        <w:t>) 2018 to 8.38 g m</w:t>
      </w:r>
      <w:r w:rsidR="003C096F" w:rsidRPr="002B6F18">
        <w:rPr>
          <w:rFonts w:ascii="Times New Roman" w:hAnsi="Times New Roman" w:cs="Times New Roman"/>
          <w:vertAlign w:val="superscript"/>
        </w:rPr>
        <w:t>-2</w:t>
      </w:r>
      <w:r w:rsidR="003C096F" w:rsidRPr="002B6F18">
        <w:rPr>
          <w:rFonts w:ascii="Times New Roman" w:hAnsi="Times New Roman" w:cs="Times New Roman"/>
        </w:rPr>
        <w:t xml:space="preserve"> in Hurly Cr. (</w:t>
      </w:r>
      <w:proofErr w:type="spellStart"/>
      <w:r w:rsidR="003C096F" w:rsidRPr="002B6F18">
        <w:rPr>
          <w:rFonts w:ascii="Times New Roman" w:hAnsi="Times New Roman" w:cs="Times New Roman"/>
        </w:rPr>
        <w:t>Swauk</w:t>
      </w:r>
      <w:proofErr w:type="spellEnd"/>
      <w:r w:rsidR="003C096F" w:rsidRPr="002B6F18">
        <w:rPr>
          <w:rFonts w:ascii="Times New Roman" w:hAnsi="Times New Roman" w:cs="Times New Roman"/>
        </w:rPr>
        <w:t xml:space="preserve"> </w:t>
      </w:r>
      <w:r w:rsidR="005C3ABE">
        <w:rPr>
          <w:rFonts w:ascii="Times New Roman" w:hAnsi="Times New Roman" w:cs="Times New Roman"/>
        </w:rPr>
        <w:t>Catchment</w:t>
      </w:r>
      <w:r w:rsidR="003C096F" w:rsidRPr="002B6F18">
        <w:rPr>
          <w:rFonts w:ascii="Times New Roman" w:hAnsi="Times New Roman" w:cs="Times New Roman"/>
        </w:rPr>
        <w:t>) 2017 (</w:t>
      </w:r>
      <w:r w:rsidR="007C3908">
        <w:rPr>
          <w:rFonts w:ascii="Times New Roman" w:hAnsi="Times New Roman" w:cs="Times New Roman"/>
        </w:rPr>
        <w:fldChar w:fldCharType="begin"/>
      </w:r>
      <w:r w:rsidR="007C3908">
        <w:rPr>
          <w:rFonts w:ascii="Times New Roman" w:hAnsi="Times New Roman" w:cs="Times New Roman"/>
        </w:rPr>
        <w:instrText xml:space="preserve"> REF _Ref423498 \h </w:instrText>
      </w:r>
      <w:r w:rsidR="007C3908">
        <w:rPr>
          <w:rFonts w:ascii="Times New Roman" w:hAnsi="Times New Roman" w:cs="Times New Roman"/>
        </w:rPr>
      </w:r>
      <w:r w:rsidR="007C3908">
        <w:rPr>
          <w:rFonts w:ascii="Times New Roman" w:hAnsi="Times New Roman" w:cs="Times New Roman"/>
        </w:rPr>
        <w:fldChar w:fldCharType="separate"/>
      </w:r>
      <w:r w:rsidR="007C3908" w:rsidRPr="002B6F18">
        <w:rPr>
          <w:rFonts w:ascii="Times New Roman" w:hAnsi="Times New Roman" w:cs="Times New Roman"/>
        </w:rPr>
        <w:t xml:space="preserve">Figure </w:t>
      </w:r>
      <w:r w:rsidR="007C3908">
        <w:rPr>
          <w:rFonts w:ascii="Times New Roman" w:hAnsi="Times New Roman" w:cs="Times New Roman"/>
          <w:noProof/>
        </w:rPr>
        <w:t>15</w:t>
      </w:r>
      <w:r w:rsidR="007C3908">
        <w:rPr>
          <w:rFonts w:ascii="Times New Roman" w:hAnsi="Times New Roman" w:cs="Times New Roman"/>
        </w:rPr>
        <w:fldChar w:fldCharType="end"/>
      </w:r>
      <w:r w:rsidR="003C096F" w:rsidRPr="00D03DCF">
        <w:rPr>
          <w:rFonts w:ascii="Times New Roman" w:hAnsi="Times New Roman" w:cs="Times New Roman"/>
        </w:rPr>
        <w:fldChar w:fldCharType="begin"/>
      </w:r>
      <w:r w:rsidR="003C096F" w:rsidRPr="002B6F18">
        <w:rPr>
          <w:rFonts w:ascii="Times New Roman" w:hAnsi="Times New Roman" w:cs="Times New Roman"/>
        </w:rPr>
        <w:instrText xml:space="preserve"> REF _Ref423498 \h </w:instrText>
      </w:r>
      <w:r w:rsidR="002109FE" w:rsidRPr="002B6F18">
        <w:rPr>
          <w:rFonts w:ascii="Times New Roman" w:hAnsi="Times New Roman" w:cs="Times New Roman"/>
        </w:rPr>
        <w:instrText xml:space="preserve"> \* MERGEFORMAT </w:instrText>
      </w:r>
      <w:r w:rsidR="003C096F" w:rsidRPr="00D03DCF">
        <w:rPr>
          <w:rFonts w:ascii="Times New Roman" w:hAnsi="Times New Roman" w:cs="Times New Roman"/>
        </w:rPr>
      </w:r>
      <w:r w:rsidR="003C096F" w:rsidRPr="00D03DCF">
        <w:rPr>
          <w:rFonts w:ascii="Times New Roman" w:hAnsi="Times New Roman" w:cs="Times New Roman"/>
        </w:rPr>
        <w:fldChar w:fldCharType="end"/>
      </w:r>
      <w:r w:rsidR="003C096F" w:rsidRPr="002B6F18">
        <w:rPr>
          <w:rFonts w:ascii="Times New Roman" w:hAnsi="Times New Roman" w:cs="Times New Roman"/>
        </w:rPr>
        <w:t>).</w:t>
      </w:r>
    </w:p>
    <w:p w14:paraId="55D8208E" w14:textId="77777777" w:rsidR="006B25CD" w:rsidRPr="002B6F18" w:rsidRDefault="006B25CD" w:rsidP="003D61DC">
      <w:pPr>
        <w:keepNext/>
        <w:jc w:val="center"/>
        <w:rPr>
          <w:rFonts w:ascii="Times New Roman" w:hAnsi="Times New Roman" w:cs="Times New Roman"/>
        </w:rPr>
      </w:pPr>
      <w:r w:rsidRPr="00D03DCF">
        <w:rPr>
          <w:rFonts w:ascii="Times New Roman" w:hAnsi="Times New Roman" w:cs="Times New Roman"/>
          <w:noProof/>
          <w:lang w:eastAsia="ja-JP"/>
        </w:rPr>
        <w:lastRenderedPageBreak/>
        <w:drawing>
          <wp:inline distT="0" distB="0" distL="0" distR="0" wp14:anchorId="253E5C3F" wp14:editId="4A4C0463">
            <wp:extent cx="3108960" cy="3108960"/>
            <wp:effectExtent l="0" t="0" r="0" b="0"/>
            <wp:docPr id="22" name="Picture 22" descr="N:\Thesis\Rplot.trout.mass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hesis\Rplot.trout.mass1.tif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37E7F1A2" w14:textId="3AC3ACD8" w:rsidR="006B25CD" w:rsidRDefault="006B25CD" w:rsidP="003D61DC">
      <w:pPr>
        <w:pStyle w:val="Caption"/>
        <w:rPr>
          <w:rFonts w:ascii="Times New Roman" w:hAnsi="Times New Roman" w:cs="Times New Roman"/>
          <w:b w:val="0"/>
          <w:color w:val="auto"/>
          <w:sz w:val="24"/>
          <w:szCs w:val="24"/>
        </w:rPr>
      </w:pPr>
      <w:bookmarkStart w:id="581" w:name="_Ref353469"/>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14</w:t>
      </w:r>
      <w:r w:rsidRPr="00D03DCF">
        <w:rPr>
          <w:rFonts w:ascii="Times New Roman" w:hAnsi="Times New Roman" w:cs="Times New Roman"/>
          <w:color w:val="auto"/>
          <w:sz w:val="24"/>
          <w:szCs w:val="24"/>
        </w:rPr>
        <w:fldChar w:fldCharType="end"/>
      </w:r>
      <w:bookmarkEnd w:id="581"/>
      <w:r w:rsidRPr="002B6F18">
        <w:rPr>
          <w:rFonts w:ascii="Times New Roman" w:hAnsi="Times New Roman" w:cs="Times New Roman"/>
          <w:color w:val="auto"/>
          <w:sz w:val="24"/>
          <w:szCs w:val="24"/>
        </w:rPr>
        <w:t>.</w:t>
      </w:r>
      <w:r w:rsidRPr="002B6F18">
        <w:rPr>
          <w:rFonts w:ascii="Times New Roman" w:hAnsi="Times New Roman" w:cs="Times New Roman"/>
          <w:b w:val="0"/>
          <w:color w:val="auto"/>
          <w:sz w:val="24"/>
          <w:szCs w:val="24"/>
        </w:rPr>
        <w:t xml:space="preserve"> </w:t>
      </w:r>
      <w:r w:rsidR="001C43F4">
        <w:rPr>
          <w:rFonts w:ascii="Times New Roman" w:hAnsi="Times New Roman" w:cs="Times New Roman"/>
          <w:b w:val="0"/>
          <w:color w:val="auto"/>
          <w:sz w:val="24"/>
          <w:szCs w:val="24"/>
        </w:rPr>
        <w:t>M</w:t>
      </w:r>
      <w:r w:rsidRPr="002B6F18">
        <w:rPr>
          <w:rFonts w:ascii="Times New Roman" w:hAnsi="Times New Roman" w:cs="Times New Roman"/>
          <w:b w:val="0"/>
          <w:color w:val="auto"/>
          <w:sz w:val="24"/>
          <w:szCs w:val="24"/>
        </w:rPr>
        <w:t>ean mass of individual fish per stream</w:t>
      </w:r>
      <w:r w:rsidR="001C43F4">
        <w:rPr>
          <w:rFonts w:ascii="Times New Roman" w:hAnsi="Times New Roman" w:cs="Times New Roman"/>
          <w:b w:val="0"/>
          <w:color w:val="auto"/>
          <w:sz w:val="24"/>
          <w:szCs w:val="24"/>
        </w:rPr>
        <w:t xml:space="preserve"> (± standard error)</w:t>
      </w:r>
      <w:r w:rsidRPr="002B6F18">
        <w:rPr>
          <w:rFonts w:ascii="Times New Roman" w:hAnsi="Times New Roman" w:cs="Times New Roman"/>
          <w:b w:val="0"/>
          <w:color w:val="auto"/>
          <w:sz w:val="24"/>
          <w:szCs w:val="24"/>
        </w:rPr>
        <w:t xml:space="preserve"> and year of sampling with streams arranged by increasing wetted width and grouped by watershed.</w:t>
      </w:r>
    </w:p>
    <w:p w14:paraId="22DACFC9" w14:textId="77777777" w:rsidR="00836012" w:rsidRPr="003D61DC" w:rsidRDefault="00836012" w:rsidP="003D61DC"/>
    <w:p w14:paraId="7E96D2CF" w14:textId="77777777" w:rsidR="009D1CFE" w:rsidRPr="002B6F18" w:rsidRDefault="009D1CFE" w:rsidP="003D61DC">
      <w:pPr>
        <w:keepNext/>
        <w:jc w:val="center"/>
        <w:rPr>
          <w:rFonts w:ascii="Times New Roman" w:hAnsi="Times New Roman" w:cs="Times New Roman"/>
        </w:rPr>
      </w:pPr>
      <w:r w:rsidRPr="00D03DCF">
        <w:rPr>
          <w:rFonts w:ascii="Times New Roman" w:hAnsi="Times New Roman" w:cs="Times New Roman"/>
          <w:noProof/>
          <w:lang w:eastAsia="ja-JP"/>
        </w:rPr>
        <w:drawing>
          <wp:inline distT="0" distB="0" distL="0" distR="0" wp14:anchorId="61AE39D1" wp14:editId="2F6B23CD">
            <wp:extent cx="3108960" cy="3108960"/>
            <wp:effectExtent l="0" t="0" r="0" b="0"/>
            <wp:docPr id="23" name="Picture 23" descr="N:\Thesis\Rplot.biomasssquared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hesis\Rplot.biomasssquared1.tif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0554B5ED" w14:textId="07A28ABC" w:rsidR="009F7824" w:rsidRPr="00C70BDB" w:rsidRDefault="009D1CFE" w:rsidP="003D61DC">
      <w:pPr>
        <w:pStyle w:val="Caption"/>
        <w:rPr>
          <w:rFonts w:ascii="Times New Roman" w:hAnsi="Times New Roman" w:cs="Times New Roman"/>
          <w:b w:val="0"/>
          <w:sz w:val="24"/>
          <w:szCs w:val="24"/>
        </w:rPr>
      </w:pPr>
      <w:bookmarkStart w:id="582" w:name="_Ref423498"/>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15</w:t>
      </w:r>
      <w:r w:rsidRPr="00D03DCF">
        <w:rPr>
          <w:rFonts w:ascii="Times New Roman" w:hAnsi="Times New Roman" w:cs="Times New Roman"/>
          <w:color w:val="auto"/>
          <w:sz w:val="24"/>
          <w:szCs w:val="24"/>
        </w:rPr>
        <w:fldChar w:fldCharType="end"/>
      </w:r>
      <w:bookmarkEnd w:id="582"/>
      <w:r w:rsidRPr="002B6F18">
        <w:rPr>
          <w:rFonts w:ascii="Times New Roman" w:hAnsi="Times New Roman" w:cs="Times New Roman"/>
          <w:color w:val="auto"/>
          <w:sz w:val="24"/>
          <w:szCs w:val="24"/>
        </w:rPr>
        <w:t>.</w:t>
      </w:r>
      <w:r w:rsidRPr="002B6F18">
        <w:rPr>
          <w:rFonts w:ascii="Times New Roman" w:hAnsi="Times New Roman" w:cs="Times New Roman"/>
          <w:b w:val="0"/>
          <w:color w:val="auto"/>
          <w:sz w:val="24"/>
          <w:szCs w:val="24"/>
        </w:rPr>
        <w:t xml:space="preserve"> </w:t>
      </w:r>
      <w:r w:rsidR="001C43F4">
        <w:rPr>
          <w:rFonts w:ascii="Times New Roman" w:hAnsi="Times New Roman" w:cs="Times New Roman"/>
          <w:b w:val="0"/>
          <w:color w:val="auto"/>
          <w:sz w:val="24"/>
          <w:szCs w:val="24"/>
        </w:rPr>
        <w:t>Mean t</w:t>
      </w:r>
      <w:r w:rsidR="002E3F43" w:rsidRPr="002B6F18">
        <w:rPr>
          <w:rFonts w:ascii="Times New Roman" w:hAnsi="Times New Roman" w:cs="Times New Roman"/>
          <w:b w:val="0"/>
          <w:color w:val="auto"/>
          <w:sz w:val="24"/>
          <w:szCs w:val="24"/>
        </w:rPr>
        <w:t xml:space="preserve">rout biomass </w:t>
      </w:r>
      <w:r w:rsidR="003C096F" w:rsidRPr="002B6F18">
        <w:rPr>
          <w:rFonts w:ascii="Times New Roman" w:hAnsi="Times New Roman" w:cs="Times New Roman"/>
          <w:b w:val="0"/>
          <w:color w:val="auto"/>
          <w:sz w:val="24"/>
          <w:szCs w:val="24"/>
        </w:rPr>
        <w:t>per stream and year of sampling</w:t>
      </w:r>
      <w:r w:rsidR="001C43F4">
        <w:rPr>
          <w:rFonts w:ascii="Times New Roman" w:hAnsi="Times New Roman" w:cs="Times New Roman"/>
          <w:b w:val="0"/>
          <w:color w:val="auto"/>
          <w:sz w:val="24"/>
          <w:szCs w:val="24"/>
        </w:rPr>
        <w:t xml:space="preserve"> (± </w:t>
      </w:r>
      <w:r w:rsidR="001C43F4" w:rsidRPr="002B6F18">
        <w:rPr>
          <w:rFonts w:ascii="Times New Roman" w:hAnsi="Times New Roman" w:cs="Times New Roman"/>
          <w:b w:val="0"/>
          <w:color w:val="auto"/>
          <w:sz w:val="24"/>
          <w:szCs w:val="24"/>
        </w:rPr>
        <w:t>standard error</w:t>
      </w:r>
      <w:r w:rsidR="001C43F4">
        <w:rPr>
          <w:rFonts w:ascii="Times New Roman" w:hAnsi="Times New Roman" w:cs="Times New Roman"/>
          <w:b w:val="0"/>
          <w:color w:val="auto"/>
          <w:sz w:val="24"/>
          <w:szCs w:val="24"/>
        </w:rPr>
        <w:t xml:space="preserve"> from population) </w:t>
      </w:r>
      <w:r w:rsidR="003C096F" w:rsidRPr="002B6F18">
        <w:rPr>
          <w:rFonts w:ascii="Times New Roman" w:hAnsi="Times New Roman" w:cs="Times New Roman"/>
          <w:b w:val="0"/>
          <w:color w:val="auto"/>
          <w:sz w:val="24"/>
          <w:szCs w:val="24"/>
        </w:rPr>
        <w:t xml:space="preserve">with streams arranged by increasing wetted width and grouped by watershed.  </w:t>
      </w:r>
      <w:r w:rsidR="005F719C" w:rsidRPr="002B6F18">
        <w:rPr>
          <w:rFonts w:ascii="Times New Roman" w:hAnsi="Times New Roman" w:cs="Times New Roman"/>
          <w:b w:val="0"/>
          <w:color w:val="auto"/>
          <w:sz w:val="24"/>
          <w:szCs w:val="24"/>
        </w:rPr>
        <w:t xml:space="preserve">These values were arrived at by multiplying the fish </w:t>
      </w:r>
      <w:r w:rsidR="001C43F4">
        <w:rPr>
          <w:rFonts w:ascii="Times New Roman" w:hAnsi="Times New Roman" w:cs="Times New Roman"/>
          <w:b w:val="0"/>
          <w:color w:val="auto"/>
          <w:sz w:val="24"/>
          <w:szCs w:val="24"/>
        </w:rPr>
        <w:t>population</w:t>
      </w:r>
      <w:r w:rsidR="005F719C" w:rsidRPr="002B6F18">
        <w:rPr>
          <w:rFonts w:ascii="Times New Roman" w:hAnsi="Times New Roman" w:cs="Times New Roman"/>
          <w:b w:val="0"/>
          <w:color w:val="auto"/>
          <w:sz w:val="24"/>
          <w:szCs w:val="24"/>
        </w:rPr>
        <w:t xml:space="preserve"> per meter of stream by the mean weight of the individual fish, the result was then divided by the stream wetted </w:t>
      </w:r>
      <w:commentRangeStart w:id="583"/>
      <w:r w:rsidR="005F719C" w:rsidRPr="002B6F18">
        <w:rPr>
          <w:rFonts w:ascii="Times New Roman" w:hAnsi="Times New Roman" w:cs="Times New Roman"/>
          <w:b w:val="0"/>
          <w:color w:val="auto"/>
          <w:sz w:val="24"/>
          <w:szCs w:val="24"/>
        </w:rPr>
        <w:t>width</w:t>
      </w:r>
      <w:commentRangeEnd w:id="583"/>
      <w:r w:rsidR="001C43F4">
        <w:rPr>
          <w:rStyle w:val="CommentReference"/>
          <w:b w:val="0"/>
          <w:bCs w:val="0"/>
          <w:color w:val="auto"/>
        </w:rPr>
        <w:commentReference w:id="583"/>
      </w:r>
      <w:r w:rsidR="005F719C" w:rsidRPr="002B6F18">
        <w:rPr>
          <w:rFonts w:ascii="Times New Roman" w:hAnsi="Times New Roman" w:cs="Times New Roman"/>
          <w:b w:val="0"/>
          <w:color w:val="auto"/>
          <w:sz w:val="24"/>
          <w:szCs w:val="24"/>
        </w:rPr>
        <w:t xml:space="preserve">.  </w:t>
      </w:r>
    </w:p>
    <w:p w14:paraId="37D5E3D8" w14:textId="5F9129D1" w:rsidR="009D1CFE" w:rsidRPr="003D61DC" w:rsidRDefault="002109FE" w:rsidP="00A8659A">
      <w:pPr>
        <w:pStyle w:val="Caption"/>
        <w:spacing w:line="480" w:lineRule="auto"/>
        <w:ind w:firstLine="720"/>
        <w:rPr>
          <w:rFonts w:ascii="Times New Roman" w:hAnsi="Times New Roman" w:cs="Times New Roman"/>
          <w:b w:val="0"/>
          <w:sz w:val="24"/>
          <w:szCs w:val="24"/>
        </w:rPr>
      </w:pPr>
      <w:r w:rsidRPr="002B6F18">
        <w:rPr>
          <w:rFonts w:ascii="Times New Roman" w:hAnsi="Times New Roman" w:cs="Times New Roman"/>
          <w:b w:val="0"/>
          <w:color w:val="auto"/>
          <w:sz w:val="24"/>
          <w:szCs w:val="24"/>
        </w:rPr>
        <w:lastRenderedPageBreak/>
        <w:t>The model I determined for trout biomass in g m</w:t>
      </w:r>
      <w:r w:rsidRPr="002B6F18">
        <w:rPr>
          <w:rFonts w:ascii="Times New Roman" w:hAnsi="Times New Roman" w:cs="Times New Roman"/>
          <w:b w:val="0"/>
          <w:color w:val="auto"/>
          <w:sz w:val="24"/>
          <w:szCs w:val="24"/>
          <w:vertAlign w:val="superscript"/>
        </w:rPr>
        <w:t>-2</w:t>
      </w:r>
      <w:r w:rsidRPr="002B6F18">
        <w:rPr>
          <w:rFonts w:ascii="Times New Roman" w:hAnsi="Times New Roman" w:cs="Times New Roman"/>
          <w:b w:val="0"/>
          <w:color w:val="auto"/>
          <w:sz w:val="24"/>
          <w:szCs w:val="24"/>
        </w:rPr>
        <w:t xml:space="preserve"> of stream surface area was a </w:t>
      </w:r>
      <w:r w:rsidR="0074025D" w:rsidRPr="002B6F18">
        <w:rPr>
          <w:rFonts w:ascii="Times New Roman" w:hAnsi="Times New Roman" w:cs="Times New Roman"/>
          <w:b w:val="0"/>
          <w:color w:val="auto"/>
          <w:sz w:val="24"/>
          <w:szCs w:val="24"/>
        </w:rPr>
        <w:t xml:space="preserve">generalized least squares with a log </w:t>
      </w:r>
      <w:r w:rsidR="0074025D" w:rsidRPr="003D61DC">
        <w:rPr>
          <w:rFonts w:ascii="Times New Roman" w:hAnsi="Times New Roman" w:cs="Times New Roman"/>
          <w:b w:val="0"/>
          <w:color w:val="auto"/>
          <w:sz w:val="24"/>
          <w:szCs w:val="24"/>
        </w:rPr>
        <w:t xml:space="preserve">transformation.  The variance was allowed to change based on an exponential function </w:t>
      </w:r>
      <w:r w:rsidR="002E7924" w:rsidRPr="003D61DC">
        <w:rPr>
          <w:rFonts w:ascii="Times New Roman" w:hAnsi="Times New Roman" w:cs="Times New Roman"/>
          <w:b w:val="0"/>
          <w:color w:val="auto"/>
          <w:sz w:val="24"/>
          <w:szCs w:val="24"/>
        </w:rPr>
        <w:t xml:space="preserve">and the main effects were </w:t>
      </w:r>
      <w:r w:rsidR="005C3ABE" w:rsidRPr="003D61DC">
        <w:rPr>
          <w:rFonts w:ascii="Times New Roman" w:hAnsi="Times New Roman" w:cs="Times New Roman"/>
          <w:b w:val="0"/>
          <w:color w:val="auto"/>
          <w:sz w:val="24"/>
          <w:szCs w:val="24"/>
        </w:rPr>
        <w:t xml:space="preserve">catchment </w:t>
      </w:r>
      <w:r w:rsidR="008C74B5" w:rsidRPr="003D61DC">
        <w:rPr>
          <w:rFonts w:ascii="Times New Roman" w:hAnsi="Times New Roman" w:cs="Times New Roman"/>
          <w:b w:val="0"/>
          <w:color w:val="auto"/>
          <w:sz w:val="24"/>
          <w:szCs w:val="24"/>
        </w:rPr>
        <w:t>(</w:t>
      </w:r>
      <w:r w:rsidR="007C3908" w:rsidRPr="003D61DC">
        <w:rPr>
          <w:rFonts w:ascii="Times New Roman" w:hAnsi="Times New Roman" w:cs="Times New Roman"/>
          <w:b w:val="0"/>
          <w:color w:val="auto"/>
          <w:sz w:val="24"/>
          <w:szCs w:val="24"/>
        </w:rPr>
        <w:fldChar w:fldCharType="begin"/>
      </w:r>
      <w:r w:rsidR="007C3908" w:rsidRPr="003D61DC">
        <w:rPr>
          <w:rFonts w:ascii="Times New Roman" w:hAnsi="Times New Roman" w:cs="Times New Roman"/>
          <w:b w:val="0"/>
          <w:color w:val="auto"/>
          <w:sz w:val="24"/>
          <w:szCs w:val="24"/>
        </w:rPr>
        <w:instrText xml:space="preserve"> REF _Ref430436 \h </w:instrText>
      </w:r>
      <w:r w:rsidR="009C2D1B" w:rsidRPr="003D61DC">
        <w:rPr>
          <w:rFonts w:ascii="Times New Roman" w:hAnsi="Times New Roman" w:cs="Times New Roman"/>
          <w:b w:val="0"/>
          <w:color w:val="auto"/>
          <w:sz w:val="24"/>
          <w:szCs w:val="24"/>
        </w:rPr>
        <w:instrText xml:space="preserve"> \* MERGEFORMAT </w:instrText>
      </w:r>
      <w:r w:rsidR="007C3908" w:rsidRPr="003D61DC">
        <w:rPr>
          <w:rFonts w:ascii="Times New Roman" w:hAnsi="Times New Roman" w:cs="Times New Roman"/>
          <w:b w:val="0"/>
          <w:color w:val="auto"/>
          <w:sz w:val="24"/>
          <w:szCs w:val="24"/>
        </w:rPr>
      </w:r>
      <w:r w:rsidR="007C3908" w:rsidRPr="003D61DC">
        <w:rPr>
          <w:rFonts w:ascii="Times New Roman" w:hAnsi="Times New Roman" w:cs="Times New Roman"/>
          <w:b w:val="0"/>
          <w:color w:val="auto"/>
          <w:sz w:val="24"/>
          <w:szCs w:val="24"/>
        </w:rPr>
        <w:fldChar w:fldCharType="separate"/>
      </w:r>
      <w:r w:rsidR="007C3908" w:rsidRPr="003D61DC">
        <w:rPr>
          <w:rFonts w:ascii="Times New Roman" w:hAnsi="Times New Roman" w:cs="Times New Roman"/>
          <w:b w:val="0"/>
          <w:color w:val="auto"/>
          <w:sz w:val="24"/>
          <w:szCs w:val="24"/>
        </w:rPr>
        <w:t xml:space="preserve">Figure </w:t>
      </w:r>
      <w:r w:rsidR="007C3908" w:rsidRPr="003D61DC">
        <w:rPr>
          <w:rFonts w:ascii="Times New Roman" w:hAnsi="Times New Roman" w:cs="Times New Roman"/>
          <w:b w:val="0"/>
          <w:noProof/>
          <w:color w:val="auto"/>
          <w:sz w:val="24"/>
          <w:szCs w:val="24"/>
        </w:rPr>
        <w:t>16</w:t>
      </w:r>
      <w:r w:rsidR="007C3908" w:rsidRPr="003D61DC">
        <w:rPr>
          <w:rFonts w:ascii="Times New Roman" w:hAnsi="Times New Roman" w:cs="Times New Roman"/>
          <w:b w:val="0"/>
          <w:color w:val="auto"/>
          <w:sz w:val="24"/>
          <w:szCs w:val="24"/>
        </w:rPr>
        <w:fldChar w:fldCharType="end"/>
      </w:r>
      <w:r w:rsidR="008C74B5" w:rsidRPr="003D61DC">
        <w:rPr>
          <w:rFonts w:ascii="Times New Roman" w:hAnsi="Times New Roman" w:cs="Times New Roman"/>
          <w:b w:val="0"/>
          <w:color w:val="auto"/>
          <w:sz w:val="24"/>
          <w:szCs w:val="24"/>
        </w:rPr>
        <w:t xml:space="preserve">) </w:t>
      </w:r>
      <w:r w:rsidR="002E7924" w:rsidRPr="003D61DC">
        <w:rPr>
          <w:rFonts w:ascii="Times New Roman" w:hAnsi="Times New Roman" w:cs="Times New Roman"/>
          <w:b w:val="0"/>
          <w:color w:val="auto"/>
          <w:sz w:val="24"/>
          <w:szCs w:val="24"/>
        </w:rPr>
        <w:t>and minimum daily temp</w:t>
      </w:r>
      <w:r w:rsidR="00FE15F9" w:rsidRPr="003D61DC">
        <w:rPr>
          <w:rFonts w:ascii="Times New Roman" w:hAnsi="Times New Roman" w:cs="Times New Roman"/>
          <w:b w:val="0"/>
          <w:color w:val="auto"/>
          <w:sz w:val="24"/>
          <w:szCs w:val="24"/>
        </w:rPr>
        <w:t>erature with an interaction on</w:t>
      </w:r>
      <w:r w:rsidR="002E7924" w:rsidRPr="003D61DC">
        <w:rPr>
          <w:rFonts w:ascii="Times New Roman" w:hAnsi="Times New Roman" w:cs="Times New Roman"/>
          <w:b w:val="0"/>
          <w:color w:val="auto"/>
          <w:sz w:val="24"/>
          <w:szCs w:val="24"/>
        </w:rPr>
        <w:t xml:space="preserve"> canopy openness</w:t>
      </w:r>
      <w:r w:rsidR="00A06AB5" w:rsidRPr="003D61DC">
        <w:rPr>
          <w:rFonts w:ascii="Times New Roman" w:hAnsi="Times New Roman" w:cs="Times New Roman"/>
          <w:b w:val="0"/>
          <w:color w:val="auto"/>
          <w:sz w:val="24"/>
          <w:szCs w:val="24"/>
        </w:rPr>
        <w:t xml:space="preserve"> (</w:t>
      </w:r>
      <w:r w:rsidR="007C3908" w:rsidRPr="003D61DC">
        <w:rPr>
          <w:rFonts w:ascii="Times New Roman" w:hAnsi="Times New Roman" w:cs="Times New Roman"/>
          <w:b w:val="0"/>
          <w:color w:val="auto"/>
          <w:sz w:val="24"/>
          <w:szCs w:val="24"/>
        </w:rPr>
        <w:fldChar w:fldCharType="begin"/>
      </w:r>
      <w:r w:rsidR="007C3908" w:rsidRPr="003D61DC">
        <w:rPr>
          <w:rFonts w:ascii="Times New Roman" w:hAnsi="Times New Roman" w:cs="Times New Roman"/>
          <w:b w:val="0"/>
          <w:color w:val="auto"/>
          <w:sz w:val="24"/>
          <w:szCs w:val="24"/>
        </w:rPr>
        <w:instrText xml:space="preserve"> REF _Ref438996 \h </w:instrText>
      </w:r>
      <w:r w:rsidR="009C2D1B" w:rsidRPr="003D61DC">
        <w:rPr>
          <w:rFonts w:ascii="Times New Roman" w:hAnsi="Times New Roman" w:cs="Times New Roman"/>
          <w:b w:val="0"/>
          <w:color w:val="auto"/>
          <w:sz w:val="24"/>
          <w:szCs w:val="24"/>
        </w:rPr>
        <w:instrText xml:space="preserve"> \* MERGEFORMAT </w:instrText>
      </w:r>
      <w:r w:rsidR="007C3908" w:rsidRPr="003D61DC">
        <w:rPr>
          <w:rFonts w:ascii="Times New Roman" w:hAnsi="Times New Roman" w:cs="Times New Roman"/>
          <w:b w:val="0"/>
          <w:color w:val="auto"/>
          <w:sz w:val="24"/>
          <w:szCs w:val="24"/>
        </w:rPr>
      </w:r>
      <w:r w:rsidR="007C3908" w:rsidRPr="003D61DC">
        <w:rPr>
          <w:rFonts w:ascii="Times New Roman" w:hAnsi="Times New Roman" w:cs="Times New Roman"/>
          <w:b w:val="0"/>
          <w:color w:val="auto"/>
          <w:sz w:val="24"/>
          <w:szCs w:val="24"/>
        </w:rPr>
        <w:fldChar w:fldCharType="separate"/>
      </w:r>
      <w:r w:rsidR="007C3908" w:rsidRPr="003D61DC">
        <w:rPr>
          <w:rFonts w:ascii="Times New Roman" w:hAnsi="Times New Roman" w:cs="Times New Roman"/>
          <w:b w:val="0"/>
          <w:color w:val="auto"/>
          <w:sz w:val="24"/>
          <w:szCs w:val="24"/>
        </w:rPr>
        <w:t xml:space="preserve">Figure </w:t>
      </w:r>
      <w:r w:rsidR="007C3908" w:rsidRPr="003D61DC">
        <w:rPr>
          <w:rFonts w:ascii="Times New Roman" w:hAnsi="Times New Roman" w:cs="Times New Roman"/>
          <w:b w:val="0"/>
          <w:noProof/>
          <w:color w:val="auto"/>
          <w:sz w:val="24"/>
          <w:szCs w:val="24"/>
        </w:rPr>
        <w:t>17</w:t>
      </w:r>
      <w:r w:rsidR="007C3908" w:rsidRPr="003D61DC">
        <w:rPr>
          <w:rFonts w:ascii="Times New Roman" w:hAnsi="Times New Roman" w:cs="Times New Roman"/>
          <w:b w:val="0"/>
          <w:color w:val="auto"/>
          <w:sz w:val="24"/>
          <w:szCs w:val="24"/>
        </w:rPr>
        <w:fldChar w:fldCharType="end"/>
      </w:r>
      <w:r w:rsidR="00A06AB5" w:rsidRPr="003D61DC">
        <w:rPr>
          <w:rFonts w:ascii="Times New Roman" w:hAnsi="Times New Roman" w:cs="Times New Roman"/>
          <w:b w:val="0"/>
          <w:color w:val="auto"/>
          <w:sz w:val="24"/>
          <w:szCs w:val="24"/>
        </w:rPr>
        <w:t>)</w:t>
      </w:r>
      <w:r w:rsidR="002E7924" w:rsidRPr="003D61DC">
        <w:rPr>
          <w:rFonts w:ascii="Times New Roman" w:hAnsi="Times New Roman" w:cs="Times New Roman"/>
          <w:b w:val="0"/>
          <w:color w:val="auto"/>
          <w:sz w:val="24"/>
          <w:szCs w:val="24"/>
        </w:rPr>
        <w:t xml:space="preserve">.  Trout biomass did not appear to relate to nutrients (DOC, DIN, </w:t>
      </w:r>
      <w:proofErr w:type="gramStart"/>
      <w:r w:rsidR="002E7924" w:rsidRPr="003D61DC">
        <w:rPr>
          <w:rFonts w:ascii="Times New Roman" w:hAnsi="Times New Roman" w:cs="Times New Roman"/>
          <w:b w:val="0"/>
          <w:color w:val="auto"/>
          <w:sz w:val="24"/>
          <w:szCs w:val="24"/>
        </w:rPr>
        <w:t>SRP</w:t>
      </w:r>
      <w:proofErr w:type="gramEnd"/>
      <w:r w:rsidR="002E7924" w:rsidRPr="003D61DC">
        <w:rPr>
          <w:rFonts w:ascii="Times New Roman" w:hAnsi="Times New Roman" w:cs="Times New Roman"/>
          <w:b w:val="0"/>
          <w:color w:val="auto"/>
          <w:sz w:val="24"/>
          <w:szCs w:val="24"/>
        </w:rPr>
        <w:t>), light (PAR), or ecosystem metabolism</w:t>
      </w:r>
      <w:r w:rsidR="00D87F21" w:rsidRPr="003D61DC">
        <w:rPr>
          <w:rFonts w:ascii="Times New Roman" w:hAnsi="Times New Roman" w:cs="Times New Roman"/>
          <w:b w:val="0"/>
          <w:color w:val="auto"/>
          <w:sz w:val="24"/>
          <w:szCs w:val="24"/>
        </w:rPr>
        <w:t xml:space="preserve"> (</w:t>
      </w:r>
      <w:r w:rsidR="007C3908" w:rsidRPr="003D61DC">
        <w:rPr>
          <w:rFonts w:ascii="Times New Roman" w:hAnsi="Times New Roman" w:cs="Times New Roman"/>
          <w:b w:val="0"/>
          <w:color w:val="auto"/>
          <w:sz w:val="24"/>
          <w:szCs w:val="24"/>
        </w:rPr>
        <w:fldChar w:fldCharType="begin"/>
      </w:r>
      <w:r w:rsidR="007C3908" w:rsidRPr="003D61DC">
        <w:rPr>
          <w:rFonts w:ascii="Times New Roman" w:hAnsi="Times New Roman" w:cs="Times New Roman"/>
          <w:b w:val="0"/>
          <w:color w:val="auto"/>
          <w:sz w:val="24"/>
          <w:szCs w:val="24"/>
        </w:rPr>
        <w:instrText xml:space="preserve"> REF _Ref2756531 \h </w:instrText>
      </w:r>
      <w:r w:rsidR="009C2D1B" w:rsidRPr="003D61DC">
        <w:rPr>
          <w:rFonts w:ascii="Times New Roman" w:hAnsi="Times New Roman" w:cs="Times New Roman"/>
          <w:b w:val="0"/>
          <w:color w:val="auto"/>
          <w:sz w:val="24"/>
          <w:szCs w:val="24"/>
        </w:rPr>
        <w:instrText xml:space="preserve"> \* MERGEFORMAT </w:instrText>
      </w:r>
      <w:r w:rsidR="007C3908" w:rsidRPr="003D61DC">
        <w:rPr>
          <w:rFonts w:ascii="Times New Roman" w:hAnsi="Times New Roman" w:cs="Times New Roman"/>
          <w:b w:val="0"/>
          <w:color w:val="auto"/>
          <w:sz w:val="24"/>
          <w:szCs w:val="24"/>
        </w:rPr>
      </w:r>
      <w:r w:rsidR="007C3908" w:rsidRPr="003D61DC">
        <w:rPr>
          <w:rFonts w:ascii="Times New Roman" w:hAnsi="Times New Roman" w:cs="Times New Roman"/>
          <w:b w:val="0"/>
          <w:color w:val="auto"/>
          <w:sz w:val="24"/>
          <w:szCs w:val="24"/>
        </w:rPr>
        <w:fldChar w:fldCharType="separate"/>
      </w:r>
      <w:r w:rsidR="007C3908" w:rsidRPr="003D61DC">
        <w:rPr>
          <w:rFonts w:ascii="Times New Roman" w:hAnsi="Times New Roman" w:cs="Times New Roman"/>
          <w:b w:val="0"/>
          <w:color w:val="auto"/>
          <w:sz w:val="24"/>
          <w:szCs w:val="24"/>
        </w:rPr>
        <w:t xml:space="preserve">Figure </w:t>
      </w:r>
      <w:r w:rsidR="007C3908" w:rsidRPr="003D61DC">
        <w:rPr>
          <w:rFonts w:ascii="Times New Roman" w:hAnsi="Times New Roman" w:cs="Times New Roman"/>
          <w:b w:val="0"/>
          <w:noProof/>
          <w:color w:val="auto"/>
          <w:sz w:val="24"/>
          <w:szCs w:val="24"/>
        </w:rPr>
        <w:t>18</w:t>
      </w:r>
      <w:r w:rsidR="007C3908" w:rsidRPr="003D61DC">
        <w:rPr>
          <w:rFonts w:ascii="Times New Roman" w:hAnsi="Times New Roman" w:cs="Times New Roman"/>
          <w:b w:val="0"/>
          <w:color w:val="auto"/>
          <w:sz w:val="24"/>
          <w:szCs w:val="24"/>
        </w:rPr>
        <w:fldChar w:fldCharType="end"/>
      </w:r>
      <w:r w:rsidR="00D87F21" w:rsidRPr="003D61DC">
        <w:rPr>
          <w:rFonts w:ascii="Times New Roman" w:hAnsi="Times New Roman" w:cs="Times New Roman"/>
          <w:b w:val="0"/>
          <w:color w:val="auto"/>
          <w:sz w:val="24"/>
          <w:szCs w:val="24"/>
        </w:rPr>
        <w:t>).</w:t>
      </w:r>
    </w:p>
    <w:p w14:paraId="246B24F2" w14:textId="35BD25C8" w:rsidR="008560A5" w:rsidRPr="002B6F18" w:rsidRDefault="008560A5">
      <w:pPr>
        <w:spacing w:line="480" w:lineRule="auto"/>
        <w:rPr>
          <w:rFonts w:ascii="Times New Roman" w:hAnsi="Times New Roman" w:cs="Times New Roman"/>
        </w:rPr>
      </w:pPr>
      <m:oMathPara>
        <m:oMath>
          <m:r>
            <m:rPr>
              <m:sty m:val="p"/>
            </m:rPr>
            <w:rPr>
              <w:rFonts w:ascii="Cambria Math" w:eastAsiaTheme="minorEastAsia" w:hAnsi="Cambria Math" w:cs="Times New Roman"/>
            </w:rPr>
            <m:t xml:space="preserve">GLS: </m:t>
          </m:r>
          <m:r>
            <w:rPr>
              <w:rFonts w:ascii="Cambria Math" w:hAnsi="Cambria Math" w:cs="Times New Roman"/>
            </w:rPr>
            <m:t>ln</m:t>
          </m:r>
          <m:d>
            <m:dPr>
              <m:ctrlPr>
                <w:rPr>
                  <w:rFonts w:ascii="Cambria Math" w:hAnsi="Cambria Math" w:cs="Times New Roman"/>
                </w:rPr>
              </m:ctrlPr>
            </m:dPr>
            <m:e>
              <m:r>
                <m:rPr>
                  <m:sty m:val="p"/>
                </m:rPr>
                <w:rPr>
                  <w:rFonts w:ascii="Cambria Math" w:hAnsi="Cambria Math" w:cs="Times New Roman"/>
                </w:rPr>
                <m:t>Trout Biomass</m:t>
              </m:r>
            </m:e>
          </m:d>
          <m:r>
            <w:rPr>
              <w:rFonts w:ascii="Cambria Math" w:hAnsi="Cambria Math" w:cs="Times New Roman"/>
            </w:rPr>
            <m:t xml:space="preserve">~ </m:t>
          </m:r>
          <m:r>
            <m:rPr>
              <m:sty m:val="p"/>
            </m:rPr>
            <w:rPr>
              <w:rFonts w:ascii="Cambria Math" w:hAnsi="Cambria Math" w:cs="Times New Roman"/>
            </w:rPr>
            <m:t>Watershed+Min. Daily Temp.*Canopy; Exp. Variance</m:t>
          </m:r>
        </m:oMath>
      </m:oMathPara>
    </w:p>
    <w:p w14:paraId="37B53E2C" w14:textId="5EFE333B" w:rsidR="008C74B5" w:rsidRPr="002B6F18" w:rsidRDefault="00C945B5" w:rsidP="003D61DC">
      <w:pPr>
        <w:keepNext/>
        <w:jc w:val="center"/>
        <w:rPr>
          <w:rFonts w:ascii="Times New Roman" w:hAnsi="Times New Roman" w:cs="Times New Roman"/>
        </w:rPr>
      </w:pPr>
      <w:r w:rsidRPr="00C945B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945B5">
        <w:rPr>
          <w:rFonts w:ascii="Times New Roman" w:hAnsi="Times New Roman" w:cs="Times New Roman"/>
          <w:noProof/>
          <w:lang w:eastAsia="ja-JP"/>
        </w:rPr>
        <w:drawing>
          <wp:inline distT="0" distB="0" distL="0" distR="0" wp14:anchorId="6D2F3D1C" wp14:editId="7E916BDC">
            <wp:extent cx="3108960" cy="3108960"/>
            <wp:effectExtent l="0" t="0" r="0" b="0"/>
            <wp:docPr id="29" name="Picture 29" descr="N:\Thesis\Rplot9.t.cut.mass.m.basin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hesis\Rplot9.t.cut.mass.m.basin1.tif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359D370E" w14:textId="1088D88D" w:rsidR="00D910D8" w:rsidRPr="00C70BDB" w:rsidRDefault="008C74B5" w:rsidP="003D61DC">
      <w:pPr>
        <w:pStyle w:val="Caption"/>
        <w:rPr>
          <w:rFonts w:ascii="Times New Roman" w:hAnsi="Times New Roman" w:cs="Times New Roman"/>
          <w:b w:val="0"/>
          <w:sz w:val="24"/>
          <w:szCs w:val="24"/>
        </w:rPr>
      </w:pPr>
      <w:bookmarkStart w:id="584" w:name="_Ref430436"/>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16</w:t>
      </w:r>
      <w:r w:rsidRPr="00D03DCF">
        <w:rPr>
          <w:rFonts w:ascii="Times New Roman" w:hAnsi="Times New Roman" w:cs="Times New Roman"/>
          <w:color w:val="auto"/>
          <w:sz w:val="24"/>
          <w:szCs w:val="24"/>
        </w:rPr>
        <w:fldChar w:fldCharType="end"/>
      </w:r>
      <w:bookmarkEnd w:id="584"/>
      <w:r w:rsidRPr="002B6F18">
        <w:rPr>
          <w:rFonts w:ascii="Times New Roman" w:hAnsi="Times New Roman" w:cs="Times New Roman"/>
          <w:color w:val="auto"/>
          <w:sz w:val="24"/>
          <w:szCs w:val="24"/>
        </w:rPr>
        <w:t xml:space="preserve">. </w:t>
      </w:r>
      <w:r w:rsidR="00F13165">
        <w:rPr>
          <w:rFonts w:ascii="Times New Roman" w:hAnsi="Times New Roman" w:cs="Times New Roman"/>
          <w:b w:val="0"/>
          <w:color w:val="auto"/>
          <w:sz w:val="24"/>
          <w:szCs w:val="24"/>
        </w:rPr>
        <w:t>Boxplot of t</w:t>
      </w:r>
      <w:r w:rsidRPr="002B6F18">
        <w:rPr>
          <w:rFonts w:ascii="Times New Roman" w:hAnsi="Times New Roman" w:cs="Times New Roman"/>
          <w:b w:val="0"/>
          <w:color w:val="auto"/>
          <w:sz w:val="24"/>
          <w:szCs w:val="24"/>
        </w:rPr>
        <w:t xml:space="preserve">ransformed trout biomass by </w:t>
      </w:r>
      <w:r w:rsidR="007C3908">
        <w:rPr>
          <w:rFonts w:ascii="Times New Roman" w:hAnsi="Times New Roman" w:cs="Times New Roman"/>
          <w:b w:val="0"/>
          <w:color w:val="auto"/>
          <w:sz w:val="24"/>
          <w:szCs w:val="24"/>
        </w:rPr>
        <w:t>catchment</w:t>
      </w:r>
      <w:r w:rsidRPr="002B6F18">
        <w:rPr>
          <w:rFonts w:ascii="Times New Roman" w:hAnsi="Times New Roman" w:cs="Times New Roman"/>
          <w:b w:val="0"/>
          <w:color w:val="auto"/>
          <w:sz w:val="24"/>
          <w:szCs w:val="24"/>
        </w:rPr>
        <w:t xml:space="preserve"> with the trout model p-value of 0.0007.</w:t>
      </w:r>
    </w:p>
    <w:p w14:paraId="241EA348" w14:textId="4490B029" w:rsidR="005C7538" w:rsidRPr="002B6F18" w:rsidRDefault="00021D53" w:rsidP="003D61DC">
      <w:pPr>
        <w:keepNext/>
        <w:jc w:val="center"/>
        <w:rPr>
          <w:rFonts w:ascii="Times New Roman" w:hAnsi="Times New Roman" w:cs="Times New Roman"/>
        </w:rPr>
      </w:pPr>
      <w:r w:rsidRPr="00021D53">
        <w:rPr>
          <w:rFonts w:ascii="Times New Roman" w:hAnsi="Times New Roman" w:cs="Times New Roman"/>
          <w:noProof/>
          <w:lang w:eastAsia="ja-JP"/>
        </w:rPr>
        <w:lastRenderedPageBreak/>
        <w:drawing>
          <wp:inline distT="0" distB="0" distL="0" distR="0" wp14:anchorId="2F6592E3" wp14:editId="109A8D7D">
            <wp:extent cx="3108960" cy="3108960"/>
            <wp:effectExtent l="0" t="0" r="0" b="0"/>
            <wp:docPr id="34" name="Picture 34" descr="N:\Thesis\Rplot10.interaction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hesis\Rplot10.interaction1.tif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23AB9471" w14:textId="4605F751" w:rsidR="005C7538" w:rsidRDefault="005C7538" w:rsidP="003D61DC">
      <w:pPr>
        <w:pStyle w:val="Caption"/>
        <w:rPr>
          <w:rFonts w:ascii="Times New Roman" w:hAnsi="Times New Roman" w:cs="Times New Roman"/>
          <w:b w:val="0"/>
          <w:color w:val="auto"/>
          <w:sz w:val="24"/>
          <w:szCs w:val="24"/>
        </w:rPr>
      </w:pPr>
      <w:bookmarkStart w:id="585" w:name="_Ref438996"/>
      <w:r w:rsidRPr="002B6F18">
        <w:rPr>
          <w:rFonts w:ascii="Times New Roman" w:hAnsi="Times New Roman" w:cs="Times New Roman"/>
          <w:color w:val="auto"/>
          <w:sz w:val="24"/>
          <w:szCs w:val="24"/>
        </w:rPr>
        <w:t xml:space="preserve">Figure </w:t>
      </w:r>
      <w:r w:rsidRPr="00D03DCF">
        <w:rPr>
          <w:rFonts w:ascii="Times New Roman" w:hAnsi="Times New Roman" w:cs="Times New Roman"/>
          <w:color w:val="auto"/>
          <w:sz w:val="24"/>
          <w:szCs w:val="24"/>
        </w:rPr>
        <w:fldChar w:fldCharType="begin"/>
      </w:r>
      <w:r w:rsidRPr="002B6F18">
        <w:rPr>
          <w:rFonts w:ascii="Times New Roman" w:hAnsi="Times New Roman" w:cs="Times New Roman"/>
          <w:color w:val="auto"/>
          <w:sz w:val="24"/>
          <w:szCs w:val="24"/>
        </w:rPr>
        <w:instrText xml:space="preserve"> SEQ Figure \* ARABIC </w:instrText>
      </w:r>
      <w:r w:rsidRPr="00D03DCF">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17</w:t>
      </w:r>
      <w:r w:rsidRPr="00D03DCF">
        <w:rPr>
          <w:rFonts w:ascii="Times New Roman" w:hAnsi="Times New Roman" w:cs="Times New Roman"/>
          <w:color w:val="auto"/>
          <w:sz w:val="24"/>
          <w:szCs w:val="24"/>
        </w:rPr>
        <w:fldChar w:fldCharType="end"/>
      </w:r>
      <w:bookmarkEnd w:id="585"/>
      <w:r w:rsidRPr="002B6F18">
        <w:rPr>
          <w:rFonts w:ascii="Times New Roman" w:hAnsi="Times New Roman" w:cs="Times New Roman"/>
          <w:color w:val="auto"/>
          <w:sz w:val="24"/>
          <w:szCs w:val="24"/>
        </w:rPr>
        <w:t xml:space="preserve">. </w:t>
      </w:r>
      <w:r w:rsidR="00F13165">
        <w:rPr>
          <w:rFonts w:ascii="Times New Roman" w:hAnsi="Times New Roman" w:cs="Times New Roman"/>
          <w:b w:val="0"/>
          <w:color w:val="auto"/>
          <w:sz w:val="24"/>
          <w:szCs w:val="24"/>
        </w:rPr>
        <w:t>Boxplot of t</w:t>
      </w:r>
      <w:r w:rsidR="00A06AB5" w:rsidRPr="002B6F18">
        <w:rPr>
          <w:rFonts w:ascii="Times New Roman" w:hAnsi="Times New Roman" w:cs="Times New Roman"/>
          <w:b w:val="0"/>
          <w:color w:val="auto"/>
          <w:sz w:val="24"/>
          <w:szCs w:val="24"/>
        </w:rPr>
        <w:t>ransformed trout biomass by water temperature category</w:t>
      </w:r>
      <w:r w:rsidR="00F13165">
        <w:rPr>
          <w:rFonts w:ascii="Times New Roman" w:hAnsi="Times New Roman" w:cs="Times New Roman"/>
          <w:b w:val="0"/>
          <w:color w:val="auto"/>
          <w:sz w:val="24"/>
          <w:szCs w:val="24"/>
        </w:rPr>
        <w:t xml:space="preserve"> (1.4 °C range for each category)</w:t>
      </w:r>
      <w:r w:rsidR="00A06AB5" w:rsidRPr="002B6F18">
        <w:rPr>
          <w:rFonts w:ascii="Times New Roman" w:hAnsi="Times New Roman" w:cs="Times New Roman"/>
          <w:b w:val="0"/>
          <w:color w:val="auto"/>
          <w:sz w:val="24"/>
          <w:szCs w:val="24"/>
        </w:rPr>
        <w:t xml:space="preserve"> and canopy openness</w:t>
      </w:r>
      <w:r w:rsidR="00723CD4" w:rsidRPr="002B6F18">
        <w:rPr>
          <w:rFonts w:ascii="Times New Roman" w:hAnsi="Times New Roman" w:cs="Times New Roman"/>
          <w:b w:val="0"/>
          <w:color w:val="auto"/>
          <w:sz w:val="24"/>
          <w:szCs w:val="24"/>
        </w:rPr>
        <w:t xml:space="preserve"> category</w:t>
      </w:r>
      <w:r w:rsidR="00F13165">
        <w:rPr>
          <w:rFonts w:ascii="Times New Roman" w:hAnsi="Times New Roman" w:cs="Times New Roman"/>
          <w:b w:val="0"/>
          <w:color w:val="auto"/>
          <w:sz w:val="24"/>
          <w:szCs w:val="24"/>
        </w:rPr>
        <w:t xml:space="preserve"> (25.3 % range for each category)</w:t>
      </w:r>
      <w:r w:rsidR="00A06AB5" w:rsidRPr="002B6F18">
        <w:rPr>
          <w:rFonts w:ascii="Times New Roman" w:hAnsi="Times New Roman" w:cs="Times New Roman"/>
          <w:b w:val="0"/>
          <w:color w:val="auto"/>
          <w:sz w:val="24"/>
          <w:szCs w:val="24"/>
        </w:rPr>
        <w:t>.</w:t>
      </w:r>
      <w:r w:rsidR="00F13165">
        <w:rPr>
          <w:rFonts w:ascii="Times New Roman" w:hAnsi="Times New Roman" w:cs="Times New Roman"/>
          <w:b w:val="0"/>
          <w:color w:val="auto"/>
          <w:sz w:val="24"/>
          <w:szCs w:val="24"/>
        </w:rPr>
        <w:t xml:space="preserve">  There is a p-value of 0.0071 for the interaction of stream temperature and canopy openness.  Stream temperature is significant by itself whereas canopy openness is not.</w:t>
      </w:r>
      <w:r w:rsidR="00652B70">
        <w:rPr>
          <w:rFonts w:ascii="Times New Roman" w:hAnsi="Times New Roman" w:cs="Times New Roman"/>
          <w:b w:val="0"/>
          <w:color w:val="auto"/>
          <w:sz w:val="24"/>
          <w:szCs w:val="24"/>
        </w:rPr>
        <w:t xml:space="preserve">  The low and mid temperature ranges have more trout biomass in the open canopy category.  Overall there is more biomass at lower temperatures.</w:t>
      </w:r>
    </w:p>
    <w:p w14:paraId="244B57AF" w14:textId="77777777" w:rsidR="00836012" w:rsidRPr="003D61DC" w:rsidRDefault="00836012" w:rsidP="003D61DC"/>
    <w:p w14:paraId="349BE366" w14:textId="77777777" w:rsidR="00F13165" w:rsidRDefault="008C1A59" w:rsidP="003D61DC">
      <w:pPr>
        <w:keepNext/>
        <w:jc w:val="center"/>
      </w:pPr>
      <w:r w:rsidRPr="008C1A59">
        <w:rPr>
          <w:noProof/>
          <w:lang w:eastAsia="ja-JP"/>
        </w:rPr>
        <w:drawing>
          <wp:inline distT="0" distB="0" distL="0" distR="0" wp14:anchorId="3E335D4C" wp14:editId="4798186B">
            <wp:extent cx="3108960" cy="3108960"/>
            <wp:effectExtent l="0" t="0" r="0" b="0"/>
            <wp:docPr id="20" name="Picture 20" descr="N:\Thesis\Rplot12.gpp.trou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Thesis\Rplot12.gpp.trout.ti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784FE6CB" w14:textId="45D21D82" w:rsidR="008C1A59" w:rsidRDefault="00F13165" w:rsidP="003D61DC">
      <w:pPr>
        <w:pStyle w:val="Caption"/>
        <w:rPr>
          <w:rFonts w:ascii="Times New Roman" w:hAnsi="Times New Roman" w:cs="Times New Roman"/>
          <w:b w:val="0"/>
          <w:color w:val="auto"/>
          <w:sz w:val="24"/>
          <w:szCs w:val="24"/>
        </w:rPr>
      </w:pPr>
      <w:bookmarkStart w:id="586" w:name="_Ref2756531"/>
      <w:r w:rsidRPr="00D42D68">
        <w:rPr>
          <w:rFonts w:ascii="Times New Roman" w:hAnsi="Times New Roman" w:cs="Times New Roman"/>
          <w:color w:val="auto"/>
          <w:sz w:val="24"/>
          <w:szCs w:val="24"/>
        </w:rPr>
        <w:t xml:space="preserve">Figure </w:t>
      </w:r>
      <w:r w:rsidRPr="00D42D68">
        <w:rPr>
          <w:rFonts w:ascii="Times New Roman" w:hAnsi="Times New Roman" w:cs="Times New Roman"/>
          <w:color w:val="auto"/>
          <w:sz w:val="24"/>
          <w:szCs w:val="24"/>
        </w:rPr>
        <w:fldChar w:fldCharType="begin"/>
      </w:r>
      <w:r w:rsidRPr="00D42D68">
        <w:rPr>
          <w:rFonts w:ascii="Times New Roman" w:hAnsi="Times New Roman" w:cs="Times New Roman"/>
          <w:color w:val="auto"/>
          <w:sz w:val="24"/>
          <w:szCs w:val="24"/>
        </w:rPr>
        <w:instrText xml:space="preserve"> SEQ Figure \* ARABIC </w:instrText>
      </w:r>
      <w:r w:rsidRPr="00D42D68">
        <w:rPr>
          <w:rFonts w:ascii="Times New Roman" w:hAnsi="Times New Roman" w:cs="Times New Roman"/>
          <w:color w:val="auto"/>
          <w:sz w:val="24"/>
          <w:szCs w:val="24"/>
        </w:rPr>
        <w:fldChar w:fldCharType="separate"/>
      </w:r>
      <w:r w:rsidR="006747F9">
        <w:rPr>
          <w:rFonts w:ascii="Times New Roman" w:hAnsi="Times New Roman" w:cs="Times New Roman"/>
          <w:noProof/>
          <w:color w:val="auto"/>
          <w:sz w:val="24"/>
          <w:szCs w:val="24"/>
        </w:rPr>
        <w:t>18</w:t>
      </w:r>
      <w:r w:rsidRPr="00D42D68">
        <w:rPr>
          <w:rFonts w:ascii="Times New Roman" w:hAnsi="Times New Roman" w:cs="Times New Roman"/>
          <w:color w:val="auto"/>
          <w:sz w:val="24"/>
          <w:szCs w:val="24"/>
        </w:rPr>
        <w:fldChar w:fldCharType="end"/>
      </w:r>
      <w:bookmarkEnd w:id="586"/>
      <w:r w:rsidRPr="00D42D68">
        <w:rPr>
          <w:rFonts w:ascii="Times New Roman" w:hAnsi="Times New Roman" w:cs="Times New Roman"/>
          <w:color w:val="auto"/>
          <w:sz w:val="24"/>
          <w:szCs w:val="24"/>
        </w:rPr>
        <w:t xml:space="preserve">. </w:t>
      </w:r>
      <w:r w:rsidRPr="00D42D68">
        <w:rPr>
          <w:rFonts w:ascii="Times New Roman" w:hAnsi="Times New Roman" w:cs="Times New Roman"/>
          <w:b w:val="0"/>
          <w:color w:val="auto"/>
          <w:sz w:val="24"/>
          <w:szCs w:val="24"/>
        </w:rPr>
        <w:t xml:space="preserve">Regression of GPP and trout biomass showing no significant relationship.  The relationship of trout biomass was further from significance when compared to </w:t>
      </w:r>
      <w:r w:rsidR="0085743C" w:rsidRPr="00D42D68">
        <w:rPr>
          <w:rFonts w:ascii="Times New Roman" w:hAnsi="Times New Roman" w:cs="Times New Roman"/>
          <w:b w:val="0"/>
          <w:color w:val="auto"/>
          <w:sz w:val="24"/>
          <w:szCs w:val="24"/>
        </w:rPr>
        <w:t>ER or the PR ratio.</w:t>
      </w:r>
    </w:p>
    <w:p w14:paraId="5B38D085" w14:textId="7F246A1C" w:rsidR="00836012" w:rsidRDefault="00836012" w:rsidP="00836012">
      <w:pPr>
        <w:spacing w:line="480" w:lineRule="auto"/>
        <w:jc w:val="center"/>
        <w:outlineLvl w:val="0"/>
        <w:rPr>
          <w:rFonts w:ascii="Times New Roman" w:eastAsia="STHupo" w:hAnsi="Times New Roman" w:cs="Times New Roman"/>
          <w:b/>
        </w:rPr>
      </w:pPr>
      <w:r>
        <w:rPr>
          <w:rFonts w:ascii="Times New Roman" w:eastAsia="STHupo" w:hAnsi="Times New Roman" w:cs="Times New Roman"/>
          <w:b/>
        </w:rPr>
        <w:lastRenderedPageBreak/>
        <w:t>Discussion</w:t>
      </w:r>
    </w:p>
    <w:p w14:paraId="2DA469B1" w14:textId="7C1D15A5" w:rsidR="00836012" w:rsidRDefault="00836012" w:rsidP="00836012">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GPP</w:t>
      </w:r>
    </w:p>
    <w:p w14:paraId="5683628D" w14:textId="0E2C3FA1" w:rsidR="00812479" w:rsidRPr="003D61DC" w:rsidRDefault="00812479" w:rsidP="003D61DC">
      <w:pPr>
        <w:spacing w:line="480" w:lineRule="auto"/>
        <w:ind w:firstLine="720"/>
        <w:rPr>
          <w:rFonts w:ascii="Times New Roman" w:hAnsi="Times New Roman" w:cs="Times New Roman"/>
        </w:rPr>
      </w:pPr>
      <w:r w:rsidRPr="003D61DC">
        <w:rPr>
          <w:rFonts w:ascii="Times New Roman" w:hAnsi="Times New Roman" w:cs="Times New Roman"/>
        </w:rPr>
        <w:t xml:space="preserve">A recent study by </w:t>
      </w:r>
      <w:r w:rsidRPr="003D61DC">
        <w:rPr>
          <w:rFonts w:ascii="Times New Roman" w:hAnsi="Times New Roman" w:cs="Times New Roman"/>
        </w:rPr>
        <w:fldChar w:fldCharType="begin"/>
      </w:r>
      <w:r w:rsidR="00C945B5">
        <w:rPr>
          <w:rFonts w:ascii="Times New Roman" w:hAnsi="Times New Roman" w:cs="Times New Roman"/>
        </w:rPr>
        <w:instrText xml:space="preserve"> ADDIN ZOTERO_ITEM CSL_CITATION {"citationID":"NyIV27Lv","properties":{"formattedCitation":"(Mejia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Mejia et al. </w:t>
      </w:r>
      <w:r w:rsidR="00C945B5">
        <w:rPr>
          <w:rFonts w:ascii="Times New Roman" w:hAnsi="Times New Roman" w:cs="Times New Roman"/>
        </w:rPr>
        <w:t>(</w:t>
      </w:r>
      <w:r w:rsidRPr="003D61DC">
        <w:rPr>
          <w:rFonts w:ascii="Times New Roman" w:hAnsi="Times New Roman" w:cs="Times New Roman"/>
        </w:rPr>
        <w:t>2018)</w:t>
      </w:r>
      <w:r w:rsidRPr="003D61DC">
        <w:rPr>
          <w:rFonts w:ascii="Times New Roman" w:hAnsi="Times New Roman" w:cs="Times New Roman"/>
        </w:rPr>
        <w:fldChar w:fldCharType="end"/>
      </w:r>
      <w:r w:rsidRPr="003D61DC">
        <w:rPr>
          <w:rFonts w:ascii="Times New Roman" w:hAnsi="Times New Roman" w:cs="Times New Roman"/>
        </w:rPr>
        <w:t xml:space="preserve"> estimated metabolism in streams in the same habitat as the present study and with similar methodology with the exception that the streams were not headwaters.  Most of the GPP values I estimated (0.007 to 0.707 g O</w:t>
      </w:r>
      <w:r w:rsidRPr="003D61DC">
        <w:rPr>
          <w:rFonts w:ascii="Times New Roman" w:hAnsi="Times New Roman" w:cs="Times New Roman"/>
          <w:vertAlign w:val="subscript"/>
        </w:rPr>
        <w:t>2</w:t>
      </w:r>
      <w:r w:rsidRPr="003D61DC">
        <w:rPr>
          <w:rFonts w:ascii="Times New Roman" w:hAnsi="Times New Roman" w:cs="Times New Roman"/>
        </w:rPr>
        <w:t xml:space="preserve"> m</w:t>
      </w:r>
      <w:r w:rsidRPr="003D61DC">
        <w:rPr>
          <w:rFonts w:ascii="Times New Roman" w:hAnsi="Times New Roman" w:cs="Times New Roman"/>
          <w:vertAlign w:val="superscript"/>
        </w:rPr>
        <w:t>-2</w:t>
      </w:r>
      <w:r w:rsidRPr="003D61DC">
        <w:rPr>
          <w:rFonts w:ascii="Times New Roman" w:hAnsi="Times New Roman" w:cs="Times New Roman"/>
        </w:rPr>
        <w:t xml:space="preserve"> d</w:t>
      </w:r>
      <w:r w:rsidRPr="003D61DC">
        <w:rPr>
          <w:rFonts w:ascii="Times New Roman" w:hAnsi="Times New Roman" w:cs="Times New Roman"/>
          <w:vertAlign w:val="superscript"/>
        </w:rPr>
        <w:t>-1</w:t>
      </w:r>
      <w:r w:rsidR="00C945B5" w:rsidRPr="003D61DC">
        <w:rPr>
          <w:rFonts w:ascii="Times New Roman" w:hAnsi="Times New Roman" w:cs="Times New Roman"/>
        </w:rPr>
        <w:t xml:space="preserve"> </w:t>
      </w:r>
      <w:r w:rsidR="00C945B5">
        <w:rPr>
          <w:rFonts w:ascii="Times New Roman" w:hAnsi="Times New Roman" w:cs="Times New Roman"/>
        </w:rPr>
        <w:fldChar w:fldCharType="begin"/>
      </w:r>
      <w:r w:rsidR="00C945B5">
        <w:rPr>
          <w:rFonts w:ascii="Times New Roman" w:hAnsi="Times New Roman" w:cs="Times New Roman"/>
        </w:rPr>
        <w:instrText xml:space="preserve"> REF _Ref5869245 \h </w:instrText>
      </w:r>
      <w:r w:rsidR="00C945B5">
        <w:rPr>
          <w:rFonts w:ascii="Times New Roman" w:hAnsi="Times New Roman" w:cs="Times New Roman"/>
        </w:rPr>
      </w:r>
      <w:r w:rsidR="00C945B5">
        <w:rPr>
          <w:rFonts w:ascii="Times New Roman" w:hAnsi="Times New Roman" w:cs="Times New Roman"/>
        </w:rPr>
        <w:fldChar w:fldCharType="separate"/>
      </w:r>
      <w:r w:rsidR="00C945B5" w:rsidRPr="002B6F18">
        <w:rPr>
          <w:rFonts w:ascii="Times New Roman" w:hAnsi="Times New Roman" w:cs="Times New Roman"/>
        </w:rPr>
        <w:t xml:space="preserve">Figure </w:t>
      </w:r>
      <w:r w:rsidR="00C945B5">
        <w:rPr>
          <w:rFonts w:ascii="Times New Roman" w:hAnsi="Times New Roman" w:cs="Times New Roman"/>
          <w:noProof/>
        </w:rPr>
        <w:t>8</w:t>
      </w:r>
      <w:r w:rsidR="00C945B5">
        <w:rPr>
          <w:rFonts w:ascii="Times New Roman" w:hAnsi="Times New Roman" w:cs="Times New Roman"/>
        </w:rPr>
        <w:fldChar w:fldCharType="end"/>
      </w:r>
      <w:r w:rsidR="00C945B5">
        <w:rPr>
          <w:rFonts w:ascii="Times New Roman" w:hAnsi="Times New Roman" w:cs="Times New Roman"/>
        </w:rPr>
        <w:t>.)</w:t>
      </w:r>
      <w:r w:rsidRPr="003D61DC">
        <w:rPr>
          <w:rFonts w:ascii="Times New Roman" w:hAnsi="Times New Roman" w:cs="Times New Roman"/>
        </w:rPr>
        <w:t xml:space="preserve"> were within the range reported by </w:t>
      </w:r>
      <w:r w:rsidRPr="003D61DC">
        <w:rPr>
          <w:rFonts w:ascii="Times New Roman" w:hAnsi="Times New Roman" w:cs="Times New Roman"/>
        </w:rPr>
        <w:fldChar w:fldCharType="begin"/>
      </w:r>
      <w:r w:rsidR="00C945B5">
        <w:rPr>
          <w:rFonts w:ascii="Times New Roman" w:hAnsi="Times New Roman" w:cs="Times New Roman"/>
        </w:rPr>
        <w:instrText xml:space="preserve"> ADDIN ZOTERO_ITEM CSL_CITATION {"citationID":"pkGN0Fyl","properties":{"formattedCitation":"(Mejia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Mejia et al. </w:t>
      </w:r>
      <w:r w:rsidR="00C945B5">
        <w:rPr>
          <w:rFonts w:ascii="Times New Roman" w:hAnsi="Times New Roman" w:cs="Times New Roman"/>
        </w:rPr>
        <w:t>(</w:t>
      </w:r>
      <w:r w:rsidRPr="003D61DC">
        <w:rPr>
          <w:rFonts w:ascii="Times New Roman" w:hAnsi="Times New Roman" w:cs="Times New Roman"/>
        </w:rPr>
        <w:t>2018)</w:t>
      </w:r>
      <w:r w:rsidRPr="003D61DC">
        <w:rPr>
          <w:rFonts w:ascii="Times New Roman" w:hAnsi="Times New Roman" w:cs="Times New Roman"/>
        </w:rPr>
        <w:fldChar w:fldCharType="end"/>
      </w:r>
      <w:r w:rsidRPr="003D61DC">
        <w:rPr>
          <w:rFonts w:ascii="Times New Roman" w:hAnsi="Times New Roman" w:cs="Times New Roman"/>
        </w:rPr>
        <w:t xml:space="preserve"> (0.02 to 2.53 g O</w:t>
      </w:r>
      <w:r w:rsidRPr="003D61DC">
        <w:rPr>
          <w:rFonts w:ascii="Times New Roman" w:hAnsi="Times New Roman" w:cs="Times New Roman"/>
          <w:vertAlign w:val="subscript"/>
        </w:rPr>
        <w:t>2</w:t>
      </w:r>
      <w:r w:rsidRPr="003D61DC">
        <w:rPr>
          <w:rFonts w:ascii="Times New Roman" w:hAnsi="Times New Roman" w:cs="Times New Roman"/>
        </w:rPr>
        <w:t xml:space="preserve"> m</w:t>
      </w:r>
      <w:r w:rsidRPr="003D61DC">
        <w:rPr>
          <w:rFonts w:ascii="Times New Roman" w:hAnsi="Times New Roman" w:cs="Times New Roman"/>
          <w:vertAlign w:val="superscript"/>
        </w:rPr>
        <w:t>-2</w:t>
      </w:r>
      <w:r w:rsidRPr="003D61DC">
        <w:rPr>
          <w:rFonts w:ascii="Times New Roman" w:hAnsi="Times New Roman" w:cs="Times New Roman"/>
        </w:rPr>
        <w:t xml:space="preserve"> d</w:t>
      </w:r>
      <w:r w:rsidRPr="003D61DC">
        <w:rPr>
          <w:rFonts w:ascii="Times New Roman" w:hAnsi="Times New Roman" w:cs="Times New Roman"/>
          <w:vertAlign w:val="superscript"/>
        </w:rPr>
        <w:t>-1</w:t>
      </w:r>
      <w:r w:rsidRPr="003D61DC">
        <w:rPr>
          <w:rFonts w:ascii="Times New Roman" w:hAnsi="Times New Roman" w:cs="Times New Roman"/>
        </w:rPr>
        <w:t xml:space="preserve">).  This however is not what would be expected given that the lowest solar radiation estimation by </w:t>
      </w:r>
      <w:r w:rsidRPr="003D61DC">
        <w:rPr>
          <w:rFonts w:ascii="Times New Roman" w:hAnsi="Times New Roman" w:cs="Times New Roman"/>
        </w:rPr>
        <w:fldChar w:fldCharType="begin"/>
      </w:r>
      <w:r w:rsidR="00C945B5" w:rsidRPr="003D61DC">
        <w:rPr>
          <w:rFonts w:ascii="Times New Roman" w:hAnsi="Times New Roman" w:cs="Times New Roman"/>
        </w:rPr>
        <w:instrText xml:space="preserve"> ADDIN ZOTERO_ITEM CSL_CITATION {"citationID":"duLCTb48","properties":{"formattedCitation":"(Mejia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Mejia et al. </w:t>
      </w:r>
      <w:r w:rsidR="00C945B5" w:rsidRPr="003D61DC">
        <w:rPr>
          <w:rFonts w:ascii="Times New Roman" w:hAnsi="Times New Roman" w:cs="Times New Roman"/>
        </w:rPr>
        <w:t>(</w:t>
      </w:r>
      <w:r w:rsidRPr="003D61DC">
        <w:rPr>
          <w:rFonts w:ascii="Times New Roman" w:hAnsi="Times New Roman" w:cs="Times New Roman"/>
        </w:rPr>
        <w:t>2018)</w:t>
      </w:r>
      <w:r w:rsidRPr="003D61DC">
        <w:rPr>
          <w:rFonts w:ascii="Times New Roman" w:hAnsi="Times New Roman" w:cs="Times New Roman"/>
        </w:rPr>
        <w:fldChar w:fldCharType="end"/>
      </w:r>
      <w:r w:rsidRPr="003D61DC">
        <w:rPr>
          <w:rFonts w:ascii="Times New Roman" w:hAnsi="Times New Roman" w:cs="Times New Roman"/>
        </w:rPr>
        <w:t xml:space="preserve"> per day (7.2 </w:t>
      </w:r>
      <w:proofErr w:type="spellStart"/>
      <w:r w:rsidRPr="003D61DC">
        <w:rPr>
          <w:rFonts w:ascii="Times New Roman" w:hAnsi="Times New Roman" w:cs="Times New Roman"/>
        </w:rPr>
        <w:t>mol</w:t>
      </w:r>
      <w:proofErr w:type="spellEnd"/>
      <w:r w:rsidRPr="003D61DC">
        <w:rPr>
          <w:rFonts w:ascii="Times New Roman" w:hAnsi="Times New Roman" w:cs="Times New Roman"/>
        </w:rPr>
        <w:t xml:space="preserve"> PAR m</w:t>
      </w:r>
      <w:r w:rsidRPr="003D61DC">
        <w:rPr>
          <w:rFonts w:ascii="Times New Roman" w:hAnsi="Times New Roman" w:cs="Times New Roman"/>
          <w:vertAlign w:val="superscript"/>
        </w:rPr>
        <w:t>-2</w:t>
      </w:r>
      <w:r w:rsidRPr="003D61DC">
        <w:rPr>
          <w:rFonts w:ascii="Times New Roman" w:hAnsi="Times New Roman" w:cs="Times New Roman"/>
        </w:rPr>
        <w:t xml:space="preserve"> d</w:t>
      </w:r>
      <w:r w:rsidRPr="003D61DC">
        <w:rPr>
          <w:rFonts w:ascii="Times New Roman" w:hAnsi="Times New Roman" w:cs="Times New Roman"/>
          <w:vertAlign w:val="superscript"/>
        </w:rPr>
        <w:t>-1</w:t>
      </w:r>
      <w:r w:rsidRPr="003D61DC">
        <w:rPr>
          <w:rFonts w:ascii="Times New Roman" w:hAnsi="Times New Roman" w:cs="Times New Roman"/>
        </w:rPr>
        <w:t xml:space="preserve">) was more than twice the highest value I determined for any of my sites (3.5 </w:t>
      </w:r>
      <w:proofErr w:type="spellStart"/>
      <w:r w:rsidRPr="003D61DC">
        <w:rPr>
          <w:rFonts w:ascii="Times New Roman" w:hAnsi="Times New Roman" w:cs="Times New Roman"/>
        </w:rPr>
        <w:t>mol</w:t>
      </w:r>
      <w:proofErr w:type="spellEnd"/>
      <w:r w:rsidRPr="003D61DC">
        <w:rPr>
          <w:rFonts w:ascii="Times New Roman" w:hAnsi="Times New Roman" w:cs="Times New Roman"/>
        </w:rPr>
        <w:t xml:space="preserve"> PAR m</w:t>
      </w:r>
      <w:r w:rsidRPr="003D61DC">
        <w:rPr>
          <w:rFonts w:ascii="Times New Roman" w:hAnsi="Times New Roman" w:cs="Times New Roman"/>
          <w:vertAlign w:val="superscript"/>
        </w:rPr>
        <w:t>-2</w:t>
      </w:r>
      <w:r w:rsidRPr="003D61DC">
        <w:rPr>
          <w:rFonts w:ascii="Times New Roman" w:hAnsi="Times New Roman" w:cs="Times New Roman"/>
        </w:rPr>
        <w:t xml:space="preserve"> d</w:t>
      </w:r>
      <w:r w:rsidRPr="003D61DC">
        <w:rPr>
          <w:rFonts w:ascii="Times New Roman" w:hAnsi="Times New Roman" w:cs="Times New Roman"/>
          <w:vertAlign w:val="superscript"/>
        </w:rPr>
        <w:t>-1</w:t>
      </w:r>
      <w:r w:rsidRPr="003D61DC">
        <w:rPr>
          <w:rFonts w:ascii="Times New Roman" w:hAnsi="Times New Roman" w:cs="Times New Roman"/>
        </w:rPr>
        <w:t xml:space="preserve"> </w:t>
      </w:r>
      <w:r w:rsidR="00C945B5" w:rsidRPr="003D61DC">
        <w:rPr>
          <w:rFonts w:ascii="Times New Roman" w:hAnsi="Times New Roman" w:cs="Times New Roman"/>
        </w:rPr>
        <w:fldChar w:fldCharType="begin"/>
      </w:r>
      <w:r w:rsidR="00C945B5" w:rsidRPr="003D61DC">
        <w:rPr>
          <w:rFonts w:ascii="Times New Roman" w:hAnsi="Times New Roman" w:cs="Times New Roman"/>
        </w:rPr>
        <w:instrText xml:space="preserve"> REF _Ref5795429 \h </w:instrText>
      </w:r>
      <w:r w:rsidR="009C2D1B" w:rsidRPr="003D61DC">
        <w:rPr>
          <w:rFonts w:ascii="Times New Roman" w:hAnsi="Times New Roman" w:cs="Times New Roman"/>
        </w:rPr>
        <w:instrText xml:space="preserve"> \* MERGEFORMAT </w:instrText>
      </w:r>
      <w:r w:rsidR="00C945B5" w:rsidRPr="003D61DC">
        <w:rPr>
          <w:rFonts w:ascii="Times New Roman" w:hAnsi="Times New Roman" w:cs="Times New Roman"/>
        </w:rPr>
      </w:r>
      <w:r w:rsidR="00C945B5" w:rsidRPr="003D61DC">
        <w:rPr>
          <w:rFonts w:ascii="Times New Roman" w:hAnsi="Times New Roman" w:cs="Times New Roman"/>
        </w:rPr>
        <w:fldChar w:fldCharType="separate"/>
      </w:r>
      <w:r w:rsidR="00C945B5" w:rsidRPr="003D61DC">
        <w:rPr>
          <w:rFonts w:ascii="Times New Roman" w:hAnsi="Times New Roman" w:cs="Times New Roman"/>
        </w:rPr>
        <w:t xml:space="preserve">Figure </w:t>
      </w:r>
      <w:r w:rsidR="00C945B5" w:rsidRPr="003D61DC">
        <w:rPr>
          <w:rFonts w:ascii="Times New Roman" w:hAnsi="Times New Roman" w:cs="Times New Roman"/>
          <w:noProof/>
        </w:rPr>
        <w:t>4</w:t>
      </w:r>
      <w:r w:rsidR="00C945B5" w:rsidRPr="003D61DC">
        <w:rPr>
          <w:rFonts w:ascii="Times New Roman" w:hAnsi="Times New Roman" w:cs="Times New Roman"/>
        </w:rPr>
        <w:fldChar w:fldCharType="end"/>
      </w:r>
      <w:r w:rsidR="00C945B5" w:rsidRPr="003D61DC">
        <w:rPr>
          <w:rFonts w:ascii="Times New Roman" w:hAnsi="Times New Roman" w:cs="Times New Roman"/>
        </w:rPr>
        <w:t xml:space="preserve">.) </w:t>
      </w:r>
      <w:r w:rsidRPr="003D61DC">
        <w:rPr>
          <w:rFonts w:ascii="Times New Roman" w:hAnsi="Times New Roman" w:cs="Times New Roman"/>
        </w:rPr>
        <w:t xml:space="preserve">which appear consistent with other headwaters (e.g. </w:t>
      </w:r>
      <w:r w:rsidRPr="003D61DC">
        <w:rPr>
          <w:rFonts w:ascii="Times New Roman" w:hAnsi="Times New Roman" w:cs="Times New Roman"/>
        </w:rPr>
        <w:fldChar w:fldCharType="begin"/>
      </w:r>
      <w:r w:rsidR="00C945B5" w:rsidRPr="003D61DC">
        <w:rPr>
          <w:rFonts w:ascii="Times New Roman" w:hAnsi="Times New Roman" w:cs="Times New Roman"/>
        </w:rPr>
        <w:instrText xml:space="preserve"> ADDIN ZOTERO_ITEM CSL_CITATION {"citationID":"xMukXQ9f","properties":{"formattedCitation":"(Roberts et al. 2007)","plainCitation":"(Roberts et al. 2007)","dontUpdate":true,"noteIndex":0},"citationItems":[{"id":177,"uris":["http://zotero.org/users/local/WH62bQVK/items/U9FGCKXM"],"uri":["http://zotero.org/users/local/WH62bQVK/items/U9FGCKXM"],"itemData":{"id":177,"type":"article-journal","title":"Multiple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ecosystems.","DOI":"10.1007/s10021-007-9059-2","ISSN":"1435-0629","shortTitle":"Multiple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Roberts et al. 2007)</w:t>
      </w:r>
      <w:r w:rsidRPr="003D61DC">
        <w:rPr>
          <w:rFonts w:ascii="Times New Roman" w:hAnsi="Times New Roman" w:cs="Times New Roman"/>
        </w:rPr>
        <w:fldChar w:fldCharType="end"/>
      </w:r>
      <w:r w:rsidRPr="003D61DC">
        <w:rPr>
          <w:rFonts w:ascii="Times New Roman" w:hAnsi="Times New Roman" w:cs="Times New Roman"/>
        </w:rPr>
        <w:t xml:space="preserve"> and GPP is heavily dependent on light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{"citationID":"PyZ1OhaU","properties":{"formattedCitation":"(Odum 1956)","plainCitation":"(Odum 1956)","noteIndex":0},"citationItems":[{"id":149,"uris":["http://zotero.org/users/local/WH62bQVK/items/4HSAP3UN"],"uri":["http://zotero.org/users/local/WH62bQVK/items/4HSAP3UN"],"itemData":{"id":149,"type":"article-journal","title":"Primary Production in Flowing Waters","container-title":"Limnology and Oceanography","page":"102-117","volume":"1","issue":"2","source":"Wiley Online Library","abstract":"Respiration, photosynthetic production, and diffusion interact to produce the daily curve of oxygen change in a segment of flowing water. Conversely, the observed curves of oxygen in streams can be used to calculate the component rates of production, respiration, and diffusion. New production values obtained with these analyses of oxygen curves from various sources, as well as a few previously existing estimates of primary production, indicate a generally higher rate of production in flowing waters than in other types of aquatic environments. The ratio of total primary production to total community respiration is used to classify communities quantitatively according to their predominantly heterotrophic or autotrophic characteristics. Longitudinal succession within a stream tends to modify the ratio towards unity from higher values for autotrophic and from lower values for heterotrophic communities. The behavior of this ratio is described for the annual cycle in a stream, for the sequence of pollution recovery, and for diverse types of communities.","DOI":"10.4319/lo.1956.1.2.0102","ISSN":"1939-5590","language":"en","author":[{"family":"Odum","given":"Howard T."}],"issued":{"date-parts":[["1956"]]}}}],"schema":"https://github.com/citation-style-language/schema/raw/master/csl-citation.json"}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(Odum 1956)</w:t>
      </w:r>
      <w:r w:rsidRPr="003D61DC">
        <w:rPr>
          <w:rFonts w:ascii="Times New Roman" w:hAnsi="Times New Roman" w:cs="Times New Roman"/>
        </w:rPr>
        <w:fldChar w:fldCharType="end"/>
      </w:r>
      <w:r w:rsidRPr="003D61DC">
        <w:rPr>
          <w:rFonts w:ascii="Times New Roman" w:hAnsi="Times New Roman" w:cs="Times New Roman"/>
        </w:rPr>
        <w:t xml:space="preserve">.  </w:t>
      </w:r>
    </w:p>
    <w:p w14:paraId="0968991D" w14:textId="5291C9C5" w:rsidR="00812479" w:rsidRPr="003D61DC" w:rsidRDefault="00812479" w:rsidP="003D61DC">
      <w:pPr>
        <w:spacing w:line="480" w:lineRule="auto"/>
        <w:rPr>
          <w:rFonts w:ascii="Times New Roman" w:hAnsi="Times New Roman" w:cs="Times New Roman"/>
        </w:rPr>
      </w:pPr>
      <w:r w:rsidRPr="003D61DC">
        <w:rPr>
          <w:rFonts w:ascii="Times New Roman" w:hAnsi="Times New Roman" w:cs="Times New Roman"/>
        </w:rPr>
        <w:tab/>
        <w:t xml:space="preserve">All of the streams in my study were almost certainly light limited with respect to GPP.  Light limitation is the strongest factor controlling GPP below 3.5 </w:t>
      </w:r>
      <w:proofErr w:type="spellStart"/>
      <w:r w:rsidRPr="003D61DC">
        <w:rPr>
          <w:rFonts w:ascii="Times New Roman" w:hAnsi="Times New Roman" w:cs="Times New Roman"/>
        </w:rPr>
        <w:t>mol</w:t>
      </w:r>
      <w:proofErr w:type="spellEnd"/>
      <w:r w:rsidRPr="003D61DC">
        <w:rPr>
          <w:rFonts w:ascii="Times New Roman" w:hAnsi="Times New Roman" w:cs="Times New Roman"/>
        </w:rPr>
        <w:t xml:space="preserve"> PAR m</w:t>
      </w:r>
      <w:r w:rsidRPr="003D61DC">
        <w:rPr>
          <w:rFonts w:ascii="Times New Roman" w:hAnsi="Times New Roman" w:cs="Times New Roman"/>
          <w:vertAlign w:val="superscript"/>
        </w:rPr>
        <w:t>-2</w:t>
      </w:r>
      <w:r w:rsidRPr="003D61DC">
        <w:rPr>
          <w:rFonts w:ascii="Times New Roman" w:hAnsi="Times New Roman" w:cs="Times New Roman"/>
        </w:rPr>
        <w:t xml:space="preserve"> d</w:t>
      </w:r>
      <w:r w:rsidRPr="003D61DC">
        <w:rPr>
          <w:rFonts w:ascii="Times New Roman" w:hAnsi="Times New Roman" w:cs="Times New Roman"/>
          <w:vertAlign w:val="superscript"/>
        </w:rPr>
        <w:t>-1</w:t>
      </w:r>
      <w:r w:rsidRPr="003D61DC">
        <w:rPr>
          <w:rFonts w:ascii="Times New Roman" w:hAnsi="Times New Roman" w:cs="Times New Roman"/>
        </w:rPr>
        <w:t xml:space="preserve"> and GPP is severely limited below 2.2 </w:t>
      </w:r>
      <w:proofErr w:type="spellStart"/>
      <w:r w:rsidRPr="003D61DC">
        <w:rPr>
          <w:rFonts w:ascii="Times New Roman" w:hAnsi="Times New Roman" w:cs="Times New Roman"/>
        </w:rPr>
        <w:t>mol</w:t>
      </w:r>
      <w:proofErr w:type="spellEnd"/>
      <w:r w:rsidRPr="003D61DC">
        <w:rPr>
          <w:rFonts w:ascii="Times New Roman" w:hAnsi="Times New Roman" w:cs="Times New Roman"/>
        </w:rPr>
        <w:t xml:space="preserve"> PAR m</w:t>
      </w:r>
      <w:r w:rsidRPr="003D61DC">
        <w:rPr>
          <w:rFonts w:ascii="Times New Roman" w:hAnsi="Times New Roman" w:cs="Times New Roman"/>
          <w:vertAlign w:val="superscript"/>
        </w:rPr>
        <w:t>-2</w:t>
      </w:r>
      <w:r w:rsidRPr="003D61DC">
        <w:rPr>
          <w:rFonts w:ascii="Times New Roman" w:hAnsi="Times New Roman" w:cs="Times New Roman"/>
        </w:rPr>
        <w:t xml:space="preserve"> d</w:t>
      </w:r>
      <w:r w:rsidRPr="003D61DC">
        <w:rPr>
          <w:rFonts w:ascii="Times New Roman" w:hAnsi="Times New Roman" w:cs="Times New Roman"/>
          <w:vertAlign w:val="superscript"/>
        </w:rPr>
        <w:t>-1</w:t>
      </w:r>
      <w:r w:rsidRPr="003D61DC">
        <w:rPr>
          <w:rFonts w:ascii="Times New Roman" w:hAnsi="Times New Roman" w:cs="Times New Roman"/>
        </w:rPr>
        <w:t xml:space="preserve"> according to </w:t>
      </w:r>
      <w:r w:rsidRPr="003D61DC">
        <w:rPr>
          <w:rFonts w:ascii="Times New Roman" w:hAnsi="Times New Roman" w:cs="Times New Roman"/>
        </w:rPr>
        <w:fldChar w:fldCharType="begin"/>
      </w:r>
      <w:r w:rsidR="00C945B5" w:rsidRPr="003D61DC">
        <w:rPr>
          <w:rFonts w:ascii="Times New Roman" w:hAnsi="Times New Roman" w:cs="Times New Roman"/>
        </w:rPr>
        <w:instrText xml:space="preserve"> ADDIN ZOTERO_ITEM CSL_CITATION {"citationID":"AoPZldLP","properties":{"formattedCitation":"(Warren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Warren et al. </w:t>
      </w:r>
      <w:r w:rsidR="00C945B5" w:rsidRPr="003D61DC">
        <w:rPr>
          <w:rFonts w:ascii="Times New Roman" w:hAnsi="Times New Roman" w:cs="Times New Roman"/>
        </w:rPr>
        <w:t>(</w:t>
      </w:r>
      <w:r w:rsidRPr="003D61DC">
        <w:rPr>
          <w:rFonts w:ascii="Times New Roman" w:hAnsi="Times New Roman" w:cs="Times New Roman"/>
        </w:rPr>
        <w:t>2017)</w:t>
      </w:r>
      <w:r w:rsidRPr="003D61DC">
        <w:rPr>
          <w:rFonts w:ascii="Times New Roman" w:hAnsi="Times New Roman" w:cs="Times New Roman"/>
        </w:rPr>
        <w:fldChar w:fldCharType="end"/>
      </w:r>
      <w:r w:rsidRPr="003D61DC">
        <w:rPr>
          <w:rFonts w:ascii="Times New Roman" w:hAnsi="Times New Roman" w:cs="Times New Roman"/>
        </w:rPr>
        <w:t xml:space="preserve"> who also conducted their study in a similar environment to mine.  All but one of my sites were at or below the 2.2 </w:t>
      </w:r>
      <w:proofErr w:type="spellStart"/>
      <w:r w:rsidRPr="003D61DC">
        <w:rPr>
          <w:rFonts w:ascii="Times New Roman" w:hAnsi="Times New Roman" w:cs="Times New Roman"/>
        </w:rPr>
        <w:t>mol</w:t>
      </w:r>
      <w:proofErr w:type="spellEnd"/>
      <w:r w:rsidRPr="003D61DC">
        <w:rPr>
          <w:rFonts w:ascii="Times New Roman" w:hAnsi="Times New Roman" w:cs="Times New Roman"/>
        </w:rPr>
        <w:t xml:space="preserve"> PAR m</w:t>
      </w:r>
      <w:r w:rsidRPr="003D61DC">
        <w:rPr>
          <w:rFonts w:ascii="Times New Roman" w:hAnsi="Times New Roman" w:cs="Times New Roman"/>
          <w:vertAlign w:val="superscript"/>
        </w:rPr>
        <w:t>-2</w:t>
      </w:r>
      <w:r w:rsidRPr="003D61DC">
        <w:rPr>
          <w:rFonts w:ascii="Times New Roman" w:hAnsi="Times New Roman" w:cs="Times New Roman"/>
        </w:rPr>
        <w:t xml:space="preserve"> d</w:t>
      </w:r>
      <w:r w:rsidRPr="003D61DC">
        <w:rPr>
          <w:rFonts w:ascii="Times New Roman" w:hAnsi="Times New Roman" w:cs="Times New Roman"/>
          <w:vertAlign w:val="superscript"/>
        </w:rPr>
        <w:t>-1</w:t>
      </w:r>
      <w:r w:rsidRPr="003D61DC">
        <w:rPr>
          <w:rFonts w:ascii="Times New Roman" w:hAnsi="Times New Roman" w:cs="Times New Roman"/>
        </w:rPr>
        <w:t xml:space="preserve"> threshold with the highest being 3.5</w:t>
      </w:r>
      <w:r w:rsidR="00C945B5" w:rsidRPr="003D61DC">
        <w:rPr>
          <w:rFonts w:ascii="Times New Roman" w:hAnsi="Times New Roman" w:cs="Times New Roman"/>
        </w:rPr>
        <w:t xml:space="preserve"> (</w:t>
      </w:r>
      <w:r w:rsidR="00C945B5" w:rsidRPr="003D61DC">
        <w:rPr>
          <w:rFonts w:ascii="Times New Roman" w:hAnsi="Times New Roman" w:cs="Times New Roman"/>
        </w:rPr>
        <w:fldChar w:fldCharType="begin"/>
      </w:r>
      <w:r w:rsidR="00C945B5" w:rsidRPr="003D61DC">
        <w:rPr>
          <w:rFonts w:ascii="Times New Roman" w:hAnsi="Times New Roman" w:cs="Times New Roman"/>
        </w:rPr>
        <w:instrText xml:space="preserve"> REF _Ref5795429 \h </w:instrText>
      </w:r>
      <w:r w:rsidR="009C2D1B" w:rsidRPr="003D61DC">
        <w:rPr>
          <w:rFonts w:ascii="Times New Roman" w:hAnsi="Times New Roman" w:cs="Times New Roman"/>
        </w:rPr>
        <w:instrText xml:space="preserve"> \* MERGEFORMAT </w:instrText>
      </w:r>
      <w:r w:rsidR="00C945B5" w:rsidRPr="003D61DC">
        <w:rPr>
          <w:rFonts w:ascii="Times New Roman" w:hAnsi="Times New Roman" w:cs="Times New Roman"/>
        </w:rPr>
      </w:r>
      <w:r w:rsidR="00C945B5" w:rsidRPr="003D61DC">
        <w:rPr>
          <w:rFonts w:ascii="Times New Roman" w:hAnsi="Times New Roman" w:cs="Times New Roman"/>
        </w:rPr>
        <w:fldChar w:fldCharType="separate"/>
      </w:r>
      <w:r w:rsidR="00C945B5" w:rsidRPr="003D61DC">
        <w:rPr>
          <w:rFonts w:ascii="Times New Roman" w:hAnsi="Times New Roman" w:cs="Times New Roman"/>
        </w:rPr>
        <w:t xml:space="preserve">Figure </w:t>
      </w:r>
      <w:r w:rsidR="00C945B5" w:rsidRPr="003D61DC">
        <w:rPr>
          <w:rFonts w:ascii="Times New Roman" w:hAnsi="Times New Roman" w:cs="Times New Roman"/>
          <w:noProof/>
        </w:rPr>
        <w:t>4</w:t>
      </w:r>
      <w:r w:rsidR="00C945B5" w:rsidRPr="003D61DC">
        <w:rPr>
          <w:rFonts w:ascii="Times New Roman" w:hAnsi="Times New Roman" w:cs="Times New Roman"/>
        </w:rPr>
        <w:fldChar w:fldCharType="end"/>
      </w:r>
      <w:r w:rsidR="00C945B5" w:rsidRPr="003D61DC">
        <w:rPr>
          <w:rFonts w:ascii="Times New Roman" w:hAnsi="Times New Roman" w:cs="Times New Roman"/>
        </w:rPr>
        <w:t>.)</w:t>
      </w:r>
      <w:r w:rsidRPr="003D61DC">
        <w:rPr>
          <w:rFonts w:ascii="Times New Roman" w:hAnsi="Times New Roman" w:cs="Times New Roman"/>
        </w:rPr>
        <w:t xml:space="preserve">.  This suggests that very low GPP values should result from </w:t>
      </w:r>
      <w:r w:rsidR="00C945B5" w:rsidRPr="003D61DC">
        <w:rPr>
          <w:rFonts w:ascii="Times New Roman" w:hAnsi="Times New Roman" w:cs="Times New Roman"/>
        </w:rPr>
        <w:t xml:space="preserve">my </w:t>
      </w:r>
      <w:r w:rsidRPr="003D61DC">
        <w:rPr>
          <w:rFonts w:ascii="Times New Roman" w:hAnsi="Times New Roman" w:cs="Times New Roman"/>
        </w:rPr>
        <w:t xml:space="preserve">low PAR values.  </w:t>
      </w:r>
    </w:p>
    <w:p w14:paraId="0CC69181" w14:textId="6F37A66C" w:rsidR="00812479" w:rsidRPr="003D61DC" w:rsidRDefault="00812479" w:rsidP="003D61DC">
      <w:pPr>
        <w:spacing w:line="480" w:lineRule="auto"/>
        <w:rPr>
          <w:rFonts w:ascii="Times New Roman" w:hAnsi="Times New Roman" w:cs="Times New Roman"/>
        </w:rPr>
      </w:pPr>
      <w:r w:rsidRPr="003D61DC">
        <w:rPr>
          <w:rFonts w:ascii="Times New Roman" w:hAnsi="Times New Roman" w:cs="Times New Roman"/>
        </w:rPr>
        <w:tab/>
        <w:t xml:space="preserve"> GPP is also heavily dependent on nutrients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{"citationID":"BNR2vjlk","properties":{"formattedCitation":"(Bernot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(Bernot et al. 2010)</w:t>
      </w:r>
      <w:r w:rsidRPr="003D61DC">
        <w:rPr>
          <w:rFonts w:ascii="Times New Roman" w:hAnsi="Times New Roman" w:cs="Times New Roman"/>
        </w:rPr>
        <w:fldChar w:fldCharType="end"/>
      </w:r>
      <w:r w:rsidRPr="003D61DC">
        <w:rPr>
          <w:rFonts w:ascii="Times New Roman" w:hAnsi="Times New Roman" w:cs="Times New Roman"/>
        </w:rPr>
        <w:t xml:space="preserve"> and the DIN in my study was relatively low with a mean of less than 0.02 mg N L</w:t>
      </w:r>
      <w:r w:rsidRPr="003D61DC">
        <w:rPr>
          <w:rFonts w:ascii="Times New Roman" w:hAnsi="Times New Roman" w:cs="Times New Roman"/>
          <w:vertAlign w:val="superscript"/>
        </w:rPr>
        <w:t>-1</w:t>
      </w:r>
      <w:r w:rsidRPr="003D61DC">
        <w:rPr>
          <w:rFonts w:ascii="Times New Roman" w:hAnsi="Times New Roman" w:cs="Times New Roman"/>
        </w:rPr>
        <w:t xml:space="preserve"> </w:t>
      </w:r>
      <w:r w:rsidR="00C945B5" w:rsidRPr="003D61DC">
        <w:rPr>
          <w:rFonts w:ascii="Times New Roman" w:hAnsi="Times New Roman" w:cs="Times New Roman"/>
        </w:rPr>
        <w:t>(</w:t>
      </w:r>
      <w:r w:rsidR="00C945B5" w:rsidRPr="003D61DC">
        <w:rPr>
          <w:rFonts w:ascii="Times New Roman" w:hAnsi="Times New Roman" w:cs="Times New Roman"/>
        </w:rPr>
        <w:fldChar w:fldCharType="begin"/>
      </w:r>
      <w:r w:rsidR="00C945B5" w:rsidRPr="003D61DC">
        <w:rPr>
          <w:rFonts w:ascii="Times New Roman" w:hAnsi="Times New Roman" w:cs="Times New Roman"/>
        </w:rPr>
        <w:instrText xml:space="preserve"> REF _Ref5796103 \h </w:instrText>
      </w:r>
      <w:r w:rsidR="009C2D1B" w:rsidRPr="003D61DC">
        <w:rPr>
          <w:rFonts w:ascii="Times New Roman" w:hAnsi="Times New Roman" w:cs="Times New Roman"/>
        </w:rPr>
        <w:instrText xml:space="preserve"> \* MERGEFORMAT </w:instrText>
      </w:r>
      <w:r w:rsidR="00C945B5" w:rsidRPr="003D61DC">
        <w:rPr>
          <w:rFonts w:ascii="Times New Roman" w:hAnsi="Times New Roman" w:cs="Times New Roman"/>
        </w:rPr>
      </w:r>
      <w:r w:rsidR="00C945B5" w:rsidRPr="003D61DC">
        <w:rPr>
          <w:rFonts w:ascii="Times New Roman" w:hAnsi="Times New Roman" w:cs="Times New Roman"/>
        </w:rPr>
        <w:fldChar w:fldCharType="separate"/>
      </w:r>
      <w:r w:rsidR="00C945B5" w:rsidRPr="003D61DC">
        <w:rPr>
          <w:rFonts w:ascii="Times New Roman" w:hAnsi="Times New Roman" w:cs="Times New Roman"/>
        </w:rPr>
        <w:t xml:space="preserve">Figure </w:t>
      </w:r>
      <w:r w:rsidR="00C945B5" w:rsidRPr="003D61DC">
        <w:rPr>
          <w:rFonts w:ascii="Times New Roman" w:hAnsi="Times New Roman" w:cs="Times New Roman"/>
          <w:noProof/>
        </w:rPr>
        <w:t>5</w:t>
      </w:r>
      <w:r w:rsidR="00C945B5" w:rsidRPr="003D61DC">
        <w:rPr>
          <w:rFonts w:ascii="Times New Roman" w:hAnsi="Times New Roman" w:cs="Times New Roman"/>
        </w:rPr>
        <w:fldChar w:fldCharType="end"/>
      </w:r>
      <w:r w:rsidR="00C945B5" w:rsidRPr="003D61DC">
        <w:rPr>
          <w:rFonts w:ascii="Times New Roman" w:hAnsi="Times New Roman" w:cs="Times New Roman"/>
        </w:rPr>
        <w:t xml:space="preserve">.) </w:t>
      </w:r>
      <w:r w:rsidRPr="003D61DC">
        <w:rPr>
          <w:rFonts w:ascii="Times New Roman" w:hAnsi="Times New Roman" w:cs="Times New Roman"/>
        </w:rPr>
        <w:t>compared to 0.10 mg N L</w:t>
      </w:r>
      <w:r w:rsidRPr="003D61DC">
        <w:rPr>
          <w:rFonts w:ascii="Times New Roman" w:hAnsi="Times New Roman" w:cs="Times New Roman"/>
          <w:vertAlign w:val="superscript"/>
        </w:rPr>
        <w:t>-1</w:t>
      </w:r>
      <w:r w:rsidRPr="003D61DC">
        <w:rPr>
          <w:rFonts w:ascii="Times New Roman" w:hAnsi="Times New Roman" w:cs="Times New Roman"/>
        </w:rPr>
        <w:t xml:space="preserve"> for </w:t>
      </w:r>
      <w:r w:rsidRPr="003D61DC">
        <w:rPr>
          <w:rFonts w:ascii="Times New Roman" w:hAnsi="Times New Roman" w:cs="Times New Roman"/>
        </w:rPr>
        <w:fldChar w:fldCharType="begin"/>
      </w:r>
      <w:r w:rsidR="00C945B5" w:rsidRPr="003D61DC">
        <w:rPr>
          <w:rFonts w:ascii="Times New Roman" w:hAnsi="Times New Roman" w:cs="Times New Roman"/>
        </w:rPr>
        <w:instrText xml:space="preserve"> ADDIN ZOTERO_ITEM CSL_CITATION {"citationID":"3IggDb6t","properties":{"formattedCitation":"(Mejia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Mejia et al. </w:t>
      </w:r>
      <w:r w:rsidR="00C945B5" w:rsidRPr="003D61DC">
        <w:rPr>
          <w:rFonts w:ascii="Times New Roman" w:hAnsi="Times New Roman" w:cs="Times New Roman"/>
        </w:rPr>
        <w:t>(</w:t>
      </w:r>
      <w:r w:rsidRPr="003D61DC">
        <w:rPr>
          <w:rFonts w:ascii="Times New Roman" w:hAnsi="Times New Roman" w:cs="Times New Roman"/>
        </w:rPr>
        <w:t>2018)</w:t>
      </w:r>
      <w:r w:rsidRPr="003D61DC">
        <w:rPr>
          <w:rFonts w:ascii="Times New Roman" w:hAnsi="Times New Roman" w:cs="Times New Roman"/>
        </w:rPr>
        <w:fldChar w:fldCharType="end"/>
      </w:r>
      <w:r w:rsidRPr="003D61DC">
        <w:rPr>
          <w:rFonts w:ascii="Times New Roman" w:hAnsi="Times New Roman" w:cs="Times New Roman"/>
        </w:rPr>
        <w:t xml:space="preserve">.  A large study conducted in Great Britain found that primary production in headwaters is often limited by DIN concentrations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{"citationID":"ZYwZ8CBo","properties":{"formattedCitation":"(Jarvie et al. 2018)","plainCitation":"(Jarvie et al. 2018)","noteIndex":0},"citationItems":[{"id":182,"uris":["http://zotero.org/users/local/WH62bQVK/items/V7YBPPNN"],"uri":["http://zotero.org/users/local/WH62bQVK/items/V7YBPPNN"],"itemData":{"id":182,"type":"article-journal","title":"Phosphorus and nitrogen limitation and impairment of headwater streams relative to rivers in Great Britain: A national perspective on eutrophication","container-title":"Science of The Total Environment","page":"849-862","volume":"621","source":"ScienceDirect","abstract":"This study provides a first national-scale assessment of the nutrient status of British headwater streams within the wider river network, by joint analysis of the national Countryside Survey Headwater Stream and Harmonised River Monitoring Scheme datasets. We apply a novel Nutrient Limitation Assessment methodology to explore the extent to which nutrients may potentially limit primary production in headwater streams and rivers, by coupling ternary assessment of nitrogen (N), phosphorus (P), and carbon (C) depletion, with N:P stoichiometry, and threshold P and N concentrations. P limitation was more commonly seen in the rivers, with greater prevalence of N limitation in the headwater streams. High levels of potential P and N co-limitation were found in the headwater streams, especially the Upland-Low-Alkalinity streams. This suggests that managing both P and N inputs may be needed to minimise risks of degradation of these sensitive headwater stream environments. Although localised nutrient impairment of headwater streams can occur, there were markedly lower rates of P and N impairment of headwater streams relative to downstream rivers at the national scale. Nutrient source contributions, relative to hydrological dilution, increased with catchment scale, corresponding with increases in the extent of agricultural and urban land-use. The estimated nutrient reductions needed to achieve compliance with Water Framework Directive standards, and to reach limiting concentrations, were greatest for the Lowland-High-Alkalinity rivers and streams. Preliminary assessments suggest that reducing P concentrations in the Lowland-High-Alkalinity headwater streams, and N concentrations in the Upland-Low-Alkalinity rivers, might offer greater overall benefits for water-quality remediation at the national scale, relative to the magnitude of nutrient reductions required. This approach could help inform the prioritisation of nutrient remediation, as part of a directional approach to water quality management based on closing the gaps between current and target nutrient concentrations.","DOI":"10.1016/j.scitotenv.2017.11.128","ISSN":"0048-9697","shortTitle":"Phosphorus and nitrogen limitation and impairment of headwater streams relative to rivers in Great Britain","journalAbbreviation":"Science of The Total Environment","author":[{"family":"Jarvie","given":"Helen P."},{"family":"Smith","given":"Douglas R."},{"family":"Norton","given":"Lisa R."},{"family":"Edwards","given":"Francois K."},{"family":"Bowes","given":"Michael J."},{"family":"King","given":"Stephen M."},{"family":"Scarlett","given":"Peter"},{"family":"Davies","given":"Sian"},{"family":"Dils","given":"Rachael M."},{"family":"Bachiller-Jareno","given":"Nuria"}],"issued":{"date-parts":[["2018",4,15]]}}}],"schema":"https://github.com/citation-style-language/schema/raw/master/csl-citation.json"}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(Jarvie et al. 2018)</w:t>
      </w:r>
      <w:r w:rsidRPr="003D61DC">
        <w:rPr>
          <w:rFonts w:ascii="Times New Roman" w:hAnsi="Times New Roman" w:cs="Times New Roman"/>
        </w:rPr>
        <w:fldChar w:fldCharType="end"/>
      </w:r>
      <w:r w:rsidRPr="003D61DC">
        <w:rPr>
          <w:rFonts w:ascii="Times New Roman" w:hAnsi="Times New Roman" w:cs="Times New Roman"/>
        </w:rPr>
        <w:t xml:space="preserve"> and another extensive study of temperate streams in the USA suggests that DIN below 0.04 mg N L-1 exhibits depressed levels of chlorophyll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{"citationID":"lt8RhTUS","properties":{"formattedCitation":"(Dodds et al. 2002)","plainCitation":"(Dodds et al. 2002)","noteIndex":0},"citationItems":[{"id":185,"uris":["http://zotero.org/users/local/WH62bQVK/items/GP2H2NPN"],"uri":["http://zotero.org/users/local/WH62bQVK/items/GP2H2NPN"],"itemData":{"id":185,"type":"article-journal","title":"Nitrogen and phosphorus relationships to benthic algal biomass in temperate streams","container-title":"Canadian Journal of Fisheries and Aquatic Sciences","page":"865-874","volume":"59","issue":"5","source":"Crossref","DOI":"10.1139/f02-063","ISSN":"0706-652X, 1205-7533","language":"en","author":[{"family":"Dodds","given":"Walter K"},{"family":"Smith","given":"Val H"},{"family":"Lohman","given":"Kirk"}],"issued":{"date-parts":[["2002",5]]}}}],"schema":"https://github.com/citation-style-language/schema/raw/master/csl-citation.json"}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(Dodds et al. 2002)</w:t>
      </w:r>
      <w:r w:rsidRPr="003D61DC">
        <w:rPr>
          <w:rFonts w:ascii="Times New Roman" w:hAnsi="Times New Roman" w:cs="Times New Roman"/>
        </w:rPr>
        <w:fldChar w:fldCharType="end"/>
      </w:r>
      <w:r w:rsidR="00C945B5" w:rsidRPr="003D61DC">
        <w:rPr>
          <w:rFonts w:ascii="Times New Roman" w:hAnsi="Times New Roman" w:cs="Times New Roman"/>
        </w:rPr>
        <w:t>.</w:t>
      </w:r>
      <w:r w:rsidRPr="003D61DC">
        <w:rPr>
          <w:rFonts w:ascii="Times New Roman" w:hAnsi="Times New Roman" w:cs="Times New Roman"/>
        </w:rPr>
        <w:t xml:space="preserve"> </w:t>
      </w:r>
      <w:r w:rsidR="00C945B5">
        <w:rPr>
          <w:rFonts w:ascii="Times New Roman" w:hAnsi="Times New Roman" w:cs="Times New Roman"/>
        </w:rPr>
        <w:t xml:space="preserve"> </w:t>
      </w:r>
      <w:r w:rsidR="00C945B5" w:rsidRPr="003D61DC">
        <w:rPr>
          <w:rFonts w:ascii="Times New Roman" w:hAnsi="Times New Roman" w:cs="Times New Roman"/>
        </w:rPr>
        <w:lastRenderedPageBreak/>
        <w:t>C</w:t>
      </w:r>
      <w:r w:rsidRPr="003D61DC">
        <w:rPr>
          <w:rFonts w:ascii="Times New Roman" w:hAnsi="Times New Roman" w:cs="Times New Roman"/>
        </w:rPr>
        <w:t xml:space="preserve">hlorophyll is often used as a proxy for GPP since </w:t>
      </w:r>
      <w:r w:rsidRPr="003D61DC">
        <w:rPr>
          <w:rFonts w:ascii="Times New Roman" w:hAnsi="Times New Roman" w:cs="Times New Roman"/>
        </w:rPr>
        <w:fldChar w:fldCharType="begin"/>
      </w:r>
      <w:r w:rsidR="00C945B5" w:rsidRPr="003D61DC">
        <w:rPr>
          <w:rFonts w:ascii="Times New Roman" w:hAnsi="Times New Roman" w:cs="Times New Roman"/>
        </w:rPr>
        <w:instrText xml:space="preserve"> ADDIN ZOTERO_ITEM CSL_CITATION {"citationID":"49guBZDL","properties":{"formattedCitation":"(Ryther 1956)","plainCitation":"(Ryther 1956)","dontUpdate":true,"noteIndex":0},"citationItems":[{"id":186,"uris":["http://zotero.org/users/local/WH62bQVK/items/UYXDWEIK"],"uri":["http://zotero.org/users/local/WH62bQVK/items/UYXDWEIK"],"itemData":{"id":186,"type":"article-journal","title":"The Measurement of Primary Production1","container-title":"Limnology and Oceanography","page":"72-84","volume":"1","issue":"2","source":"Wiley Online Library","abstract":"A discussion is presented of the measurement of primary production by short-term experimental methods and by measurement of in situ environmental changes occurring over longer periods of time. The methods described include the measurement of photosynthesis by oxygen production, carbon dioxide assimilation and the associated pH change, and uptake of radioactive carbon (C14). In situ changes in the standing crop and the concentration of inorganic plant nutrients are also discussed, and the possibility explored of relating the rate of uptake of radioactive inorganic tracers to primary production. The relationship between chlorophyll and photosynthesis is reviewed and some new experimental evidence is presented which indicates the possibility of using chlorophyll concentration as an index of primary production. In the discussions of each method emphasis is placed on sensitivity, reliability, and the interpretation of the data.","DOI":"10.4319/lo.1956.1.2.0072","ISSN":"1939-5590","language":"en","author":[{"family":"Ryther","given":"John H."}],"issued":{"date-parts":[["1956"]]}}}],"schema":"https://github.com/citation-style-language/schema/raw/master/csl-citation.json"}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Ryther </w:t>
      </w:r>
      <w:r w:rsidR="00C945B5" w:rsidRPr="003D61DC">
        <w:rPr>
          <w:rFonts w:ascii="Times New Roman" w:hAnsi="Times New Roman" w:cs="Times New Roman"/>
        </w:rPr>
        <w:t>(</w:t>
      </w:r>
      <w:r w:rsidRPr="003D61DC">
        <w:rPr>
          <w:rFonts w:ascii="Times New Roman" w:hAnsi="Times New Roman" w:cs="Times New Roman"/>
        </w:rPr>
        <w:t>1956)</w:t>
      </w:r>
      <w:r w:rsidRPr="003D61DC">
        <w:rPr>
          <w:rFonts w:ascii="Times New Roman" w:hAnsi="Times New Roman" w:cs="Times New Roman"/>
        </w:rPr>
        <w:fldChar w:fldCharType="end"/>
      </w:r>
      <w:r w:rsidRPr="003D61DC">
        <w:rPr>
          <w:rFonts w:ascii="Times New Roman" w:hAnsi="Times New Roman" w:cs="Times New Roman"/>
        </w:rPr>
        <w:t>.  The mean SRP was much higher however in my sites (0.022 mg P L</w:t>
      </w:r>
      <w:r w:rsidRPr="003D61DC">
        <w:rPr>
          <w:rFonts w:ascii="Times New Roman" w:hAnsi="Times New Roman" w:cs="Times New Roman"/>
          <w:vertAlign w:val="superscript"/>
        </w:rPr>
        <w:t>-1</w:t>
      </w:r>
      <w:r w:rsidR="00C945B5" w:rsidRPr="003D61DC">
        <w:rPr>
          <w:rFonts w:ascii="Times New Roman" w:hAnsi="Times New Roman" w:cs="Times New Roman"/>
        </w:rPr>
        <w:t xml:space="preserve">, </w:t>
      </w:r>
      <w:r w:rsidR="00C945B5" w:rsidRPr="003D61DC">
        <w:rPr>
          <w:rFonts w:ascii="Times New Roman" w:hAnsi="Times New Roman" w:cs="Times New Roman"/>
        </w:rPr>
        <w:fldChar w:fldCharType="begin"/>
      </w:r>
      <w:r w:rsidR="00C945B5" w:rsidRPr="003D61DC">
        <w:rPr>
          <w:rFonts w:ascii="Times New Roman" w:hAnsi="Times New Roman" w:cs="Times New Roman"/>
        </w:rPr>
        <w:instrText xml:space="preserve"> REF _Ref5800276 \h </w:instrText>
      </w:r>
      <w:r w:rsidR="009C2D1B" w:rsidRPr="003D61DC">
        <w:rPr>
          <w:rFonts w:ascii="Times New Roman" w:hAnsi="Times New Roman" w:cs="Times New Roman"/>
        </w:rPr>
        <w:instrText xml:space="preserve"> \* MERGEFORMAT </w:instrText>
      </w:r>
      <w:r w:rsidR="00C945B5" w:rsidRPr="003D61DC">
        <w:rPr>
          <w:rFonts w:ascii="Times New Roman" w:hAnsi="Times New Roman" w:cs="Times New Roman"/>
        </w:rPr>
      </w:r>
      <w:r w:rsidR="00C945B5" w:rsidRPr="003D61DC">
        <w:rPr>
          <w:rFonts w:ascii="Times New Roman" w:hAnsi="Times New Roman" w:cs="Times New Roman"/>
        </w:rPr>
        <w:fldChar w:fldCharType="separate"/>
      </w:r>
      <w:r w:rsidR="00C945B5" w:rsidRPr="003D61DC">
        <w:rPr>
          <w:rFonts w:ascii="Times New Roman" w:hAnsi="Times New Roman" w:cs="Times New Roman"/>
        </w:rPr>
        <w:t xml:space="preserve">Figure </w:t>
      </w:r>
      <w:r w:rsidR="00C945B5" w:rsidRPr="003D61DC">
        <w:rPr>
          <w:rFonts w:ascii="Times New Roman" w:hAnsi="Times New Roman" w:cs="Times New Roman"/>
          <w:noProof/>
        </w:rPr>
        <w:t>6</w:t>
      </w:r>
      <w:r w:rsidR="00C945B5" w:rsidRPr="003D61DC">
        <w:rPr>
          <w:rFonts w:ascii="Times New Roman" w:hAnsi="Times New Roman" w:cs="Times New Roman"/>
        </w:rPr>
        <w:fldChar w:fldCharType="end"/>
      </w:r>
      <w:r w:rsidR="00C945B5" w:rsidRPr="003D61DC">
        <w:rPr>
          <w:rFonts w:ascii="Times New Roman" w:hAnsi="Times New Roman" w:cs="Times New Roman"/>
        </w:rPr>
        <w:t>.</w:t>
      </w:r>
      <w:r w:rsidRPr="003D61DC">
        <w:rPr>
          <w:rFonts w:ascii="Times New Roman" w:hAnsi="Times New Roman" w:cs="Times New Roman"/>
        </w:rPr>
        <w:t xml:space="preserve">) than </w:t>
      </w:r>
      <w:r w:rsidRPr="003D61DC">
        <w:rPr>
          <w:rFonts w:ascii="Times New Roman" w:hAnsi="Times New Roman" w:cs="Times New Roman"/>
        </w:rPr>
        <w:fldChar w:fldCharType="begin"/>
      </w:r>
      <w:r w:rsidR="00C945B5" w:rsidRPr="003D61DC">
        <w:rPr>
          <w:rFonts w:ascii="Times New Roman" w:hAnsi="Times New Roman" w:cs="Times New Roman"/>
        </w:rPr>
        <w:instrText xml:space="preserve"> ADDIN ZOTERO_ITEM CSL_CITATION {"citationID":"wZUJiqbN","properties":{"formattedCitation":"(Mejia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Mejia et al. </w:t>
      </w:r>
      <w:r w:rsidR="00C945B5" w:rsidRPr="003D61DC">
        <w:rPr>
          <w:rFonts w:ascii="Times New Roman" w:hAnsi="Times New Roman" w:cs="Times New Roman"/>
        </w:rPr>
        <w:t>(</w:t>
      </w:r>
      <w:r w:rsidRPr="003D61DC">
        <w:rPr>
          <w:rFonts w:ascii="Times New Roman" w:hAnsi="Times New Roman" w:cs="Times New Roman"/>
        </w:rPr>
        <w:t>2018)</w:t>
      </w:r>
      <w:r w:rsidRPr="003D61DC">
        <w:rPr>
          <w:rFonts w:ascii="Times New Roman" w:hAnsi="Times New Roman" w:cs="Times New Roman"/>
        </w:rPr>
        <w:fldChar w:fldCharType="end"/>
      </w:r>
      <w:r w:rsidRPr="003D61DC">
        <w:rPr>
          <w:rFonts w:ascii="Times New Roman" w:hAnsi="Times New Roman" w:cs="Times New Roman"/>
        </w:rPr>
        <w:t xml:space="preserve"> (0.003 mg P L</w:t>
      </w:r>
      <w:r w:rsidRPr="003D61DC">
        <w:rPr>
          <w:rFonts w:ascii="Times New Roman" w:hAnsi="Times New Roman" w:cs="Times New Roman"/>
          <w:vertAlign w:val="superscript"/>
        </w:rPr>
        <w:t>-1</w:t>
      </w:r>
      <w:r w:rsidRPr="003D61DC">
        <w:rPr>
          <w:rFonts w:ascii="Times New Roman" w:hAnsi="Times New Roman" w:cs="Times New Roman"/>
        </w:rPr>
        <w:t>) which may help to explain my unexpectedly high GPP values although this is appears unlikely based on the low light and nitrogen concentrations.</w:t>
      </w:r>
    </w:p>
    <w:p w14:paraId="38C8BC88" w14:textId="44F8775E" w:rsidR="00812479" w:rsidRPr="003D61DC" w:rsidRDefault="00812479" w:rsidP="003D61DC">
      <w:pPr>
        <w:spacing w:line="480" w:lineRule="auto"/>
        <w:rPr>
          <w:rFonts w:ascii="Times New Roman" w:hAnsi="Times New Roman" w:cs="Times New Roman"/>
        </w:rPr>
      </w:pPr>
      <w:r w:rsidRPr="003D61DC">
        <w:rPr>
          <w:rFonts w:ascii="Times New Roman" w:hAnsi="Times New Roman" w:cs="Times New Roman"/>
        </w:rPr>
        <w:tab/>
        <w:t xml:space="preserve">Additionally, </w:t>
      </w:r>
      <w:r w:rsidRPr="003D61DC">
        <w:rPr>
          <w:rFonts w:ascii="Times New Roman" w:hAnsi="Times New Roman" w:cs="Times New Roman"/>
        </w:rPr>
        <w:fldChar w:fldCharType="begin"/>
      </w:r>
      <w:r w:rsidR="00C945B5" w:rsidRPr="003D61DC">
        <w:rPr>
          <w:rFonts w:ascii="Times New Roman" w:hAnsi="Times New Roman" w:cs="Times New Roman"/>
        </w:rPr>
        <w:instrText xml:space="preserve"> ADDIN ZOTERO_ITEM CSL_CITATION {"citationID":"aPJ1gMVK","properties":{"formattedCitation":"(Mejia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Mejia et al. </w:t>
      </w:r>
      <w:r w:rsidR="00C945B5" w:rsidRPr="003D61DC">
        <w:rPr>
          <w:rFonts w:ascii="Times New Roman" w:hAnsi="Times New Roman" w:cs="Times New Roman"/>
        </w:rPr>
        <w:t>(</w:t>
      </w:r>
      <w:r w:rsidRPr="003D61DC">
        <w:rPr>
          <w:rFonts w:ascii="Times New Roman" w:hAnsi="Times New Roman" w:cs="Times New Roman"/>
        </w:rPr>
        <w:t>2018)</w:t>
      </w:r>
      <w:r w:rsidRPr="003D61DC">
        <w:rPr>
          <w:rFonts w:ascii="Times New Roman" w:hAnsi="Times New Roman" w:cs="Times New Roman"/>
        </w:rPr>
        <w:fldChar w:fldCharType="end"/>
      </w:r>
      <w:r w:rsidRPr="003D61DC">
        <w:rPr>
          <w:rFonts w:ascii="Times New Roman" w:hAnsi="Times New Roman" w:cs="Times New Roman"/>
        </w:rPr>
        <w:t xml:space="preserve"> showed that GPP increases with increasing catchment area.  The catchment area of the streams in my study were not determined, however the average stream discharge was far less (17.7</w:t>
      </w:r>
      <w:r w:rsidR="00C945B5" w:rsidRPr="003D61DC">
        <w:rPr>
          <w:rFonts w:ascii="Times New Roman" w:hAnsi="Times New Roman" w:cs="Times New Roman"/>
        </w:rPr>
        <w:t xml:space="preserve"> </w:t>
      </w:r>
      <w:r w:rsidR="00C945B5" w:rsidRPr="003D61DC">
        <w:rPr>
          <w:rFonts w:ascii="Times New Roman" w:hAnsi="Times New Roman" w:cs="Times New Roman"/>
        </w:rPr>
        <w:fldChar w:fldCharType="begin"/>
      </w:r>
      <w:r w:rsidR="00C945B5" w:rsidRPr="003D61DC">
        <w:rPr>
          <w:rFonts w:ascii="Times New Roman" w:hAnsi="Times New Roman" w:cs="Times New Roman"/>
        </w:rPr>
        <w:instrText xml:space="preserve"> REF _Ref5793795 \h </w:instrText>
      </w:r>
      <w:r w:rsidR="009C2D1B" w:rsidRPr="003D61DC">
        <w:rPr>
          <w:rFonts w:ascii="Times New Roman" w:hAnsi="Times New Roman" w:cs="Times New Roman"/>
        </w:rPr>
        <w:instrText xml:space="preserve"> \* MERGEFORMAT </w:instrText>
      </w:r>
      <w:r w:rsidR="00C945B5" w:rsidRPr="003D61DC">
        <w:rPr>
          <w:rFonts w:ascii="Times New Roman" w:hAnsi="Times New Roman" w:cs="Times New Roman"/>
        </w:rPr>
      </w:r>
      <w:r w:rsidR="00C945B5" w:rsidRPr="003D61DC">
        <w:rPr>
          <w:rFonts w:ascii="Times New Roman" w:hAnsi="Times New Roman" w:cs="Times New Roman"/>
        </w:rPr>
        <w:fldChar w:fldCharType="separate"/>
      </w:r>
      <w:r w:rsidR="00C945B5" w:rsidRPr="003D61DC">
        <w:rPr>
          <w:rFonts w:ascii="Times New Roman" w:hAnsi="Times New Roman" w:cs="Times New Roman"/>
        </w:rPr>
        <w:t xml:space="preserve">Figure </w:t>
      </w:r>
      <w:r w:rsidR="00C945B5" w:rsidRPr="003D61DC">
        <w:rPr>
          <w:rFonts w:ascii="Times New Roman" w:hAnsi="Times New Roman" w:cs="Times New Roman"/>
          <w:noProof/>
        </w:rPr>
        <w:t>2</w:t>
      </w:r>
      <w:r w:rsidR="00C945B5" w:rsidRPr="003D61DC">
        <w:rPr>
          <w:rFonts w:ascii="Times New Roman" w:hAnsi="Times New Roman" w:cs="Times New Roman"/>
        </w:rPr>
        <w:fldChar w:fldCharType="end"/>
      </w:r>
      <w:r w:rsidR="00C945B5" w:rsidRPr="003D61DC">
        <w:rPr>
          <w:rFonts w:ascii="Times New Roman" w:hAnsi="Times New Roman" w:cs="Times New Roman"/>
        </w:rPr>
        <w:t>.</w:t>
      </w:r>
      <w:r w:rsidRPr="003D61DC">
        <w:rPr>
          <w:rFonts w:ascii="Times New Roman" w:hAnsi="Times New Roman" w:cs="Times New Roman"/>
        </w:rPr>
        <w:t xml:space="preserve"> vs 420.2 L s</w:t>
      </w:r>
      <w:r w:rsidRPr="003D61DC">
        <w:rPr>
          <w:rFonts w:ascii="Times New Roman" w:hAnsi="Times New Roman" w:cs="Times New Roman"/>
          <w:vertAlign w:val="superscript"/>
        </w:rPr>
        <w:t>-1</w:t>
      </w:r>
      <w:r w:rsidR="00C945B5" w:rsidRPr="003D61DC">
        <w:rPr>
          <w:rFonts w:ascii="Times New Roman" w:hAnsi="Times New Roman" w:cs="Times New Roman"/>
        </w:rPr>
        <w:t xml:space="preserve"> for </w:t>
      </w:r>
      <w:r w:rsidR="00C945B5" w:rsidRPr="003D61DC">
        <w:rPr>
          <w:rFonts w:ascii="Times New Roman" w:hAnsi="Times New Roman" w:cs="Times New Roman"/>
        </w:rPr>
        <w:fldChar w:fldCharType="begin"/>
      </w:r>
      <w:r w:rsidR="00C945B5" w:rsidRPr="003D61DC">
        <w:rPr>
          <w:rFonts w:ascii="Times New Roman" w:hAnsi="Times New Roman" w:cs="Times New Roman"/>
        </w:rPr>
        <w:instrText xml:space="preserve"> ADDIN ZOTERO_ITEM CSL_CITATION {"citationID":"pfMxMQd7","properties":{"formattedCitation":"(Mejia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C945B5" w:rsidRPr="003D61DC">
        <w:rPr>
          <w:rFonts w:ascii="Times New Roman" w:hAnsi="Times New Roman" w:cs="Times New Roman"/>
        </w:rPr>
        <w:fldChar w:fldCharType="separate"/>
      </w:r>
      <w:r w:rsidR="00C945B5" w:rsidRPr="003D61DC">
        <w:rPr>
          <w:rFonts w:ascii="Times New Roman" w:hAnsi="Times New Roman" w:cs="Times New Roman"/>
        </w:rPr>
        <w:t>Mejia et al. 2018</w:t>
      </w:r>
      <w:r w:rsidR="00C945B5" w:rsidRPr="003D61DC">
        <w:rPr>
          <w:rFonts w:ascii="Times New Roman" w:hAnsi="Times New Roman" w:cs="Times New Roman"/>
        </w:rPr>
        <w:fldChar w:fldCharType="end"/>
      </w:r>
      <w:r w:rsidRPr="003D61DC">
        <w:rPr>
          <w:rFonts w:ascii="Times New Roman" w:hAnsi="Times New Roman" w:cs="Times New Roman"/>
        </w:rPr>
        <w:t>) suggesting that the catchment area was also much less.  The GPP values in my study again were not reflective of this.</w:t>
      </w:r>
    </w:p>
    <w:p w14:paraId="3B80485A" w14:textId="74B604BE" w:rsidR="00836012" w:rsidRDefault="00836012" w:rsidP="003D61DC">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ER</w:t>
      </w:r>
    </w:p>
    <w:p w14:paraId="729CDEAF" w14:textId="5D2D1A3A" w:rsidR="00812479" w:rsidRPr="003D61DC" w:rsidRDefault="00812479" w:rsidP="003D61DC">
      <w:pPr>
        <w:spacing w:line="480" w:lineRule="auto"/>
        <w:ind w:firstLine="720"/>
        <w:rPr>
          <w:rFonts w:ascii="Times New Roman" w:hAnsi="Times New Roman" w:cs="Times New Roman"/>
        </w:rPr>
      </w:pPr>
      <w:r w:rsidRPr="003D61DC">
        <w:rPr>
          <w:rFonts w:ascii="Times New Roman" w:hAnsi="Times New Roman" w:cs="Times New Roman"/>
        </w:rPr>
        <w:t xml:space="preserve">Ecosystem respiration values in my study also appear to be questionable.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{"citationID":"9u8d38VG","properties":{"formattedCitation":"(Mejia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Mejia et al. </w:t>
      </w:r>
      <w:r w:rsidR="00C945B5">
        <w:rPr>
          <w:rFonts w:ascii="Times New Roman" w:hAnsi="Times New Roman" w:cs="Times New Roman"/>
        </w:rPr>
        <w:t>(</w:t>
      </w:r>
      <w:r w:rsidRPr="003D61DC">
        <w:rPr>
          <w:rFonts w:ascii="Times New Roman" w:hAnsi="Times New Roman" w:cs="Times New Roman"/>
        </w:rPr>
        <w:t>2018)</w:t>
      </w:r>
      <w:r w:rsidRPr="003D61DC">
        <w:rPr>
          <w:rFonts w:ascii="Times New Roman" w:hAnsi="Times New Roman" w:cs="Times New Roman"/>
        </w:rPr>
        <w:fldChar w:fldCharType="end"/>
      </w:r>
      <w:r w:rsidRPr="003D61DC">
        <w:rPr>
          <w:rFonts w:ascii="Times New Roman" w:hAnsi="Times New Roman" w:cs="Times New Roman"/>
        </w:rPr>
        <w:t xml:space="preserve"> reported that ER also increases with catchment area as well as discharge, PAR, and temperature.  The values I have measured or estimated for all of these potential determinants were less for my study and yet the ER values I obtained (mean of -10.287 g O</w:t>
      </w:r>
      <w:r w:rsidRPr="003D61DC">
        <w:rPr>
          <w:rFonts w:ascii="Times New Roman" w:hAnsi="Times New Roman" w:cs="Times New Roman"/>
          <w:vertAlign w:val="subscript"/>
        </w:rPr>
        <w:t>2</w:t>
      </w:r>
      <w:r w:rsidRPr="003D61DC">
        <w:rPr>
          <w:rFonts w:ascii="Times New Roman" w:hAnsi="Times New Roman" w:cs="Times New Roman"/>
        </w:rPr>
        <w:t xml:space="preserve"> m</w:t>
      </w:r>
      <w:r w:rsidRPr="003D61DC">
        <w:rPr>
          <w:rFonts w:ascii="Times New Roman" w:hAnsi="Times New Roman" w:cs="Times New Roman"/>
          <w:vertAlign w:val="superscript"/>
        </w:rPr>
        <w:t>-2</w:t>
      </w:r>
      <w:r w:rsidRPr="003D61DC">
        <w:rPr>
          <w:rFonts w:ascii="Times New Roman" w:hAnsi="Times New Roman" w:cs="Times New Roman"/>
        </w:rPr>
        <w:t xml:space="preserve"> d</w:t>
      </w:r>
      <w:r w:rsidRPr="003D61DC">
        <w:rPr>
          <w:rFonts w:ascii="Times New Roman" w:hAnsi="Times New Roman" w:cs="Times New Roman"/>
          <w:vertAlign w:val="superscript"/>
        </w:rPr>
        <w:t>-1</w:t>
      </w:r>
      <w:r w:rsidR="00C945B5">
        <w:rPr>
          <w:rFonts w:ascii="Times New Roman" w:hAnsi="Times New Roman" w:cs="Times New Roman"/>
        </w:rPr>
        <w:t xml:space="preserve"> </w:t>
      </w:r>
      <w:r w:rsidR="00C945B5">
        <w:rPr>
          <w:rFonts w:ascii="Times New Roman" w:hAnsi="Times New Roman" w:cs="Times New Roman"/>
        </w:rPr>
        <w:fldChar w:fldCharType="begin"/>
      </w:r>
      <w:r w:rsidR="00C945B5">
        <w:rPr>
          <w:rFonts w:ascii="Times New Roman" w:hAnsi="Times New Roman" w:cs="Times New Roman"/>
        </w:rPr>
        <w:instrText xml:space="preserve"> REF _Ref338798 \h </w:instrText>
      </w:r>
      <w:r w:rsidR="00C945B5">
        <w:rPr>
          <w:rFonts w:ascii="Times New Roman" w:hAnsi="Times New Roman" w:cs="Times New Roman"/>
        </w:rPr>
      </w:r>
      <w:r w:rsidR="00C945B5">
        <w:rPr>
          <w:rFonts w:ascii="Times New Roman" w:hAnsi="Times New Roman" w:cs="Times New Roman"/>
        </w:rPr>
        <w:fldChar w:fldCharType="separate"/>
      </w:r>
      <w:r w:rsidR="00C945B5" w:rsidRPr="002B6F18">
        <w:rPr>
          <w:rFonts w:ascii="Times New Roman" w:hAnsi="Times New Roman" w:cs="Times New Roman"/>
        </w:rPr>
        <w:t xml:space="preserve">Figure </w:t>
      </w:r>
      <w:r w:rsidR="00C945B5">
        <w:rPr>
          <w:rFonts w:ascii="Times New Roman" w:hAnsi="Times New Roman" w:cs="Times New Roman"/>
          <w:noProof/>
        </w:rPr>
        <w:t>10</w:t>
      </w:r>
      <w:r w:rsidR="00C945B5">
        <w:rPr>
          <w:rFonts w:ascii="Times New Roman" w:hAnsi="Times New Roman" w:cs="Times New Roman"/>
        </w:rPr>
        <w:fldChar w:fldCharType="end"/>
      </w:r>
      <w:r w:rsidR="00C945B5">
        <w:rPr>
          <w:rFonts w:ascii="Times New Roman" w:hAnsi="Times New Roman" w:cs="Times New Roman"/>
        </w:rPr>
        <w:t>.</w:t>
      </w:r>
      <w:r w:rsidRPr="003D61DC">
        <w:rPr>
          <w:rFonts w:ascii="Times New Roman" w:hAnsi="Times New Roman" w:cs="Times New Roman"/>
        </w:rPr>
        <w:t xml:space="preserve">) were far greater in magnitude than what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{"citationID":"O9SeJwLL","properties":{"formattedCitation":"(Mejia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Mejia et al. </w:t>
      </w:r>
      <w:r w:rsidR="00C945B5">
        <w:rPr>
          <w:rFonts w:ascii="Times New Roman" w:hAnsi="Times New Roman" w:cs="Times New Roman"/>
        </w:rPr>
        <w:t>(</w:t>
      </w:r>
      <w:r w:rsidRPr="003D61DC">
        <w:rPr>
          <w:rFonts w:ascii="Times New Roman" w:hAnsi="Times New Roman" w:cs="Times New Roman"/>
        </w:rPr>
        <w:t>2018)</w:t>
      </w:r>
      <w:r w:rsidRPr="003D61DC">
        <w:rPr>
          <w:rFonts w:ascii="Times New Roman" w:hAnsi="Times New Roman" w:cs="Times New Roman"/>
        </w:rPr>
        <w:fldChar w:fldCharType="end"/>
      </w:r>
      <w:r w:rsidRPr="003D61DC">
        <w:rPr>
          <w:rFonts w:ascii="Times New Roman" w:hAnsi="Times New Roman" w:cs="Times New Roman"/>
        </w:rPr>
        <w:t xml:space="preserve"> reported (mean of -1.25 g O</w:t>
      </w:r>
      <w:r w:rsidRPr="003D61DC">
        <w:rPr>
          <w:rFonts w:ascii="Times New Roman" w:hAnsi="Times New Roman" w:cs="Times New Roman"/>
          <w:vertAlign w:val="subscript"/>
        </w:rPr>
        <w:t>2</w:t>
      </w:r>
      <w:r w:rsidRPr="003D61DC">
        <w:rPr>
          <w:rFonts w:ascii="Times New Roman" w:hAnsi="Times New Roman" w:cs="Times New Roman"/>
        </w:rPr>
        <w:t xml:space="preserve"> m</w:t>
      </w:r>
      <w:r w:rsidRPr="003D61DC">
        <w:rPr>
          <w:rFonts w:ascii="Times New Roman" w:hAnsi="Times New Roman" w:cs="Times New Roman"/>
          <w:vertAlign w:val="superscript"/>
        </w:rPr>
        <w:t>-2</w:t>
      </w:r>
      <w:r w:rsidRPr="003D61DC">
        <w:rPr>
          <w:rFonts w:ascii="Times New Roman" w:hAnsi="Times New Roman" w:cs="Times New Roman"/>
        </w:rPr>
        <w:t xml:space="preserve"> d</w:t>
      </w:r>
      <w:r w:rsidRPr="003D61DC">
        <w:rPr>
          <w:rFonts w:ascii="Times New Roman" w:hAnsi="Times New Roman" w:cs="Times New Roman"/>
          <w:vertAlign w:val="superscript"/>
        </w:rPr>
        <w:t>-1</w:t>
      </w:r>
      <w:r w:rsidRPr="003D61DC">
        <w:rPr>
          <w:rFonts w:ascii="Times New Roman" w:hAnsi="Times New Roman" w:cs="Times New Roman"/>
        </w:rPr>
        <w:t>).</w:t>
      </w:r>
    </w:p>
    <w:p w14:paraId="37D71F26" w14:textId="059156A7" w:rsidR="00812479" w:rsidRPr="003D61DC" w:rsidRDefault="00812479" w:rsidP="003D61DC">
      <w:pPr>
        <w:spacing w:line="480" w:lineRule="auto"/>
        <w:rPr>
          <w:rFonts w:ascii="Times New Roman" w:hAnsi="Times New Roman" w:cs="Times New Roman"/>
        </w:rPr>
      </w:pPr>
      <w:r w:rsidRPr="003D61DC">
        <w:rPr>
          <w:rFonts w:ascii="Times New Roman" w:hAnsi="Times New Roman" w:cs="Times New Roman"/>
        </w:rPr>
        <w:tab/>
        <w:t xml:space="preserve">Although it appears that the explicit values produced by the models that estimated metabolism may not be trustable, it remains a possibility that the relative order of values may be preserved.  Assuming that the relative order of values was preserved, it would be expected that the relationships observed here would be similar to the relationships discovered in other studies.  Small forested headwaters are known to display net heterotrophic metabolism meaning that the respired oxygen is much greater than the produced oxygen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{"citationID":"RJ8IosQg","properties":{"formattedCitation":"(Allan and Castillo 2007)","plainCitation":"(Allan and Castillo 2007)","noteIndex":0},"citationItems":[{"id":192,"uris":["http://zotero.org/users/local/WH62bQVK/items/NJEUZH62"],"uri":["http://zotero.org/users/local/WH62bQVK/items/NJEUZH62"],"itemData":{"id":192,"type":"book","title":"Heterotrophic energy sources: Ch 5 in: Stream Ecology: Structure and function of running waters","publisher":"Springer Netherlands","edition":"2","source":"www.springer.com","abstract":"Stream Ecology: Structure and Function of Running Waters is designed to serve as a textbook for advanced undergraduate and graduate students, and as a reference source for specialists in stream ecology and related fields. The Second Edition is thoroughly updated and expanded to incorporate significant advances in our understanding of environmental factors, biological interactions, and ecosystem processes, and how these vary with hydrological, geomorphological, and landscape setting. The broad diversity of running waters – from torrential mountain brooks, to large, lowland rivers, to great river systems whose basins occupy sub-continents – makes river ecosystems appear overwhelming complex. A central theme of this book is that although the settings are often unique, the processes at work in running waters are general and increasingly well understood. Even as our scientific understanding of stream ecosystems rapidly advances, the pressures arising from diverse human activities continue to threaten the health of rivers worldwide. This book presents vital new findings concerning human impacts, and the advances in pollution control, flow management, restoration, and conservation planning that point to practical solutions. Reviews of the first edition: \".. an unusually lucid and judicious reassessment of the state of stream ecology\" Science Magazine \"..provides an excellent introduction to the area for advanced undergraduates and graduate students…\" Limnology &amp; Oceanography \"… a valuable reference for all those interested in the ecology of running waters.\" Transactions of the American Fisheries Society","URL":"https://www.springer.com/us/book/9781402055829","ISBN":"978-1-4020-5582-9","shortTitle":"Stream Ecology","language":"en","author":[{"family":"Allan","given":"J. David"},{"family":"Castillo","given":"María M."}],"issued":{"date-parts":[["2007"]]},"accessed":{"date-parts":[["2019",3,11]]}}}],"schema":"https://github.com/citation-style-language/schema/raw/master/csl-citation.json"}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(Allan and Castillo 2007)</w:t>
      </w:r>
      <w:r w:rsidRPr="003D61DC">
        <w:rPr>
          <w:rFonts w:ascii="Times New Roman" w:hAnsi="Times New Roman" w:cs="Times New Roman"/>
        </w:rPr>
        <w:fldChar w:fldCharType="end"/>
      </w:r>
      <w:r w:rsidRPr="003D61DC">
        <w:rPr>
          <w:rFonts w:ascii="Times New Roman" w:hAnsi="Times New Roman" w:cs="Times New Roman"/>
        </w:rPr>
        <w:t xml:space="preserve">.  My metabolism predictions displayed this </w:t>
      </w:r>
      <w:r w:rsidRPr="003D61DC">
        <w:rPr>
          <w:rFonts w:ascii="Times New Roman" w:hAnsi="Times New Roman" w:cs="Times New Roman"/>
        </w:rPr>
        <w:lastRenderedPageBreak/>
        <w:t>relationship with R&gt;&gt;P</w:t>
      </w:r>
      <w:r w:rsidR="00C945B5">
        <w:rPr>
          <w:rFonts w:ascii="Times New Roman" w:hAnsi="Times New Roman" w:cs="Times New Roman"/>
        </w:rPr>
        <w:t xml:space="preserve"> (</w:t>
      </w:r>
      <w:r w:rsidR="00C945B5">
        <w:rPr>
          <w:rFonts w:ascii="Times New Roman" w:hAnsi="Times New Roman" w:cs="Times New Roman"/>
        </w:rPr>
        <w:fldChar w:fldCharType="begin"/>
      </w:r>
      <w:r w:rsidR="00C945B5">
        <w:rPr>
          <w:rFonts w:ascii="Times New Roman" w:hAnsi="Times New Roman" w:cs="Times New Roman"/>
        </w:rPr>
        <w:instrText xml:space="preserve"> REF _Ref347669 \h </w:instrText>
      </w:r>
      <w:r w:rsidR="00C945B5">
        <w:rPr>
          <w:rFonts w:ascii="Times New Roman" w:hAnsi="Times New Roman" w:cs="Times New Roman"/>
        </w:rPr>
      </w:r>
      <w:r w:rsidR="00C945B5">
        <w:rPr>
          <w:rFonts w:ascii="Times New Roman" w:hAnsi="Times New Roman" w:cs="Times New Roman"/>
        </w:rPr>
        <w:fldChar w:fldCharType="separate"/>
      </w:r>
      <w:r w:rsidR="00C945B5" w:rsidRPr="002B6F18">
        <w:rPr>
          <w:rFonts w:ascii="Times New Roman" w:hAnsi="Times New Roman" w:cs="Times New Roman"/>
        </w:rPr>
        <w:t xml:space="preserve">Figure </w:t>
      </w:r>
      <w:r w:rsidR="00C945B5">
        <w:rPr>
          <w:rFonts w:ascii="Times New Roman" w:hAnsi="Times New Roman" w:cs="Times New Roman"/>
          <w:noProof/>
        </w:rPr>
        <w:t>13</w:t>
      </w:r>
      <w:r w:rsidR="00C945B5">
        <w:rPr>
          <w:rFonts w:ascii="Times New Roman" w:hAnsi="Times New Roman" w:cs="Times New Roman"/>
        </w:rPr>
        <w:fldChar w:fldCharType="end"/>
      </w:r>
      <w:r w:rsidR="00C945B5">
        <w:rPr>
          <w:rFonts w:ascii="Times New Roman" w:hAnsi="Times New Roman" w:cs="Times New Roman"/>
        </w:rPr>
        <w:t>.)</w:t>
      </w:r>
      <w:r w:rsidRPr="003D61DC">
        <w:rPr>
          <w:rFonts w:ascii="Times New Roman" w:hAnsi="Times New Roman" w:cs="Times New Roman"/>
        </w:rPr>
        <w:t xml:space="preserve">.  It is also expected that GPP and ER will display a strong positive relationship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{"citationID":"QKUTiTsa","properties":{"formattedCitation":"(Hall et al. 2016)","plainCitation":"(Hall et al. 2016)","noteIndex":0},"citationItems":[{"id":72,"uris":["http://zotero.org/users/local/WH62bQVK/items/W8W9U5RB"],"uri":["http://zotero.org/users/local/WH62bQVK/items/W8W9U5RB"],"itemData":{"id":72,"type":"article-journal","title":"Metabolism,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(Hall et al. 2016)</w:t>
      </w:r>
      <w:r w:rsidRPr="003D61DC">
        <w:rPr>
          <w:rFonts w:ascii="Times New Roman" w:hAnsi="Times New Roman" w:cs="Times New Roman"/>
        </w:rPr>
        <w:fldChar w:fldCharType="end"/>
      </w:r>
      <w:r w:rsidRPr="003D61DC">
        <w:rPr>
          <w:rFonts w:ascii="Times New Roman" w:hAnsi="Times New Roman" w:cs="Times New Roman"/>
        </w:rPr>
        <w:t xml:space="preserve"> which my met</w:t>
      </w:r>
      <w:r w:rsidR="00C945B5" w:rsidRPr="003D61DC">
        <w:rPr>
          <w:rFonts w:ascii="Times New Roman" w:hAnsi="Times New Roman" w:cs="Times New Roman"/>
        </w:rPr>
        <w:t>abolism predictions also found.</w:t>
      </w:r>
      <w:r w:rsidR="00C945B5">
        <w:rPr>
          <w:rFonts w:ascii="Times New Roman" w:hAnsi="Times New Roman" w:cs="Times New Roman"/>
        </w:rPr>
        <w:t xml:space="preserve">  </w:t>
      </w:r>
      <w:r w:rsidRPr="003D61DC">
        <w:rPr>
          <w:rFonts w:ascii="Times New Roman" w:hAnsi="Times New Roman" w:cs="Times New Roman"/>
        </w:rPr>
        <w:t xml:space="preserve">Although some of the expected relationships were indicated by the predictive inverse modeling, the environmental predictors found by the metabolism GLZM’s do not appear to affirm the ordering of values.  Both of the GPP and ER models (GLZM’s) found stream depth to be a main effect while the ER model also found stream slope and the GPP model found sampling period.  Stream depth is a variable that is put directly into the inverse modelling used to derive metabolism and slope is part of the equation used to derive a </w:t>
      </w:r>
      <w:r w:rsidRPr="003D61DC">
        <w:rPr>
          <w:rFonts w:ascii="Times New Roman" w:hAnsi="Times New Roman" w:cs="Times New Roman"/>
          <w:i/>
        </w:rPr>
        <w:t>K</w:t>
      </w:r>
      <w:r w:rsidRPr="003D61DC">
        <w:rPr>
          <w:rFonts w:ascii="Times New Roman" w:hAnsi="Times New Roman" w:cs="Times New Roman"/>
          <w:vertAlign w:val="subscript"/>
        </w:rPr>
        <w:t>600</w:t>
      </w:r>
      <w:r w:rsidRPr="003D61DC">
        <w:rPr>
          <w:rFonts w:ascii="Times New Roman" w:hAnsi="Times New Roman" w:cs="Times New Roman"/>
        </w:rPr>
        <w:t xml:space="preserve"> which is also put directly into the inverse model.  This leaves sampling period (when samples were taken) which is not suggestive of any relationship that may inform the reliability of the inverse modeling results.  It is conceivable that although slope and depth were inverse model inputs, these physical parameters still had the most profound effect on metabolism, although this appears unlikely.  </w:t>
      </w:r>
    </w:p>
    <w:p w14:paraId="52D2D191" w14:textId="27B0DFED" w:rsidR="00812479" w:rsidRDefault="00812479" w:rsidP="003D61DC">
      <w:pPr>
        <w:spacing w:line="480" w:lineRule="auto"/>
        <w:ind w:firstLine="720"/>
        <w:rPr>
          <w:rFonts w:ascii="Times New Roman" w:hAnsi="Times New Roman" w:cs="Times New Roman"/>
        </w:rPr>
      </w:pPr>
      <w:r w:rsidRPr="003D61DC">
        <w:rPr>
          <w:rFonts w:ascii="Times New Roman" w:hAnsi="Times New Roman" w:cs="Times New Roman"/>
        </w:rPr>
        <w:t xml:space="preserve">As discussed above, if metabolism was generally limited by low PAR and DIN it may be difficult to identify other drivers.  Depth appears easier to rationalize as deeper streams may generate more metabolism simply because of the increase in physical dimensions of the stream.  Slope presents itself with more difficulty though.  If stream slope were a driver of ER, the mechanism seems obscure.  Steeper slopes could lead to more soil erosion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{"citationID":"kbUOVvdz","properties":{"formattedCitation":"(Renard et al. 2017 Oct 19)","plainCitation":"(Renard et al. 2017 Oct 19)","noteIndex":0},"citationItems":[{"id":194,"uris":["http://zotero.org/users/local/WH62bQVK/items/5B8TV7S2"],"uri":["http://zotero.org/users/local/WH62bQVK/items/5B8TV7S2"],"itemData":{"id":194,"type":"article-journal","title":"The Revised Universal Soil Loss Equation","container-title":"Soil Erosion Research Methods","abstract":"The Universal Soil Loss Equation (USLE), has been the workhorse of erosion prediction and conservation planning technology in the U. S. and even worldwide. In","URL":"https://www.taylorfrancis.com/","note":"DOI: 10.1201/9780203739358-5","language":"en","author":[{"family":"Renard","given":"K. G."},{"family":"Laflen","given":"J. M."},{"family":"Foster","given":"G. R."},{"family":"McCool","given":"D. K."},{"family":"Laflen","given":"J. M."},{"family":"Foster","given":"G. R."},{"family":"McCool","given":"D. K."}],"issued":{"date-parts":[["2017",10,19]]},"accessed":{"date-parts":[["2019",3,12]]}}}],"schema":"https://github.com/citation-style-language/schema/raw/master/csl-citation.json"}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(Renard et al. 2017 Oct 19)</w:t>
      </w:r>
      <w:r w:rsidRPr="003D61DC">
        <w:rPr>
          <w:rFonts w:ascii="Times New Roman" w:hAnsi="Times New Roman" w:cs="Times New Roman"/>
        </w:rPr>
        <w:fldChar w:fldCharType="end"/>
      </w:r>
      <w:r w:rsidRPr="003D61DC">
        <w:rPr>
          <w:rFonts w:ascii="Times New Roman" w:hAnsi="Times New Roman" w:cs="Times New Roman"/>
        </w:rPr>
        <w:t xml:space="preserve"> and thus potentially more nutrients or carbon in the stream, however neither nutrients nor DOC were part of the GLZM outcomes. If increasing slope allows for more light penetration through the canopy then this would be expected to reveal itself as PAR, canopy openness, and/or increased temperature, a relationship which has not revealed itself in the data.  This leads to the </w:t>
      </w:r>
      <w:r w:rsidRPr="003D61DC">
        <w:rPr>
          <w:rFonts w:ascii="Times New Roman" w:hAnsi="Times New Roman" w:cs="Times New Roman"/>
        </w:rPr>
        <w:lastRenderedPageBreak/>
        <w:t>conclusion that although the relative ordering of metabolism values may reflect reality, this assumption is quite tenuous.</w:t>
      </w:r>
    </w:p>
    <w:p w14:paraId="5BAF2F06" w14:textId="77777777" w:rsidR="007C3908" w:rsidRDefault="007C3908" w:rsidP="003D61DC">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Trout</w:t>
      </w:r>
    </w:p>
    <w:p w14:paraId="7CBE7C91" w14:textId="7639493A" w:rsidR="00812479" w:rsidRPr="003D61DC" w:rsidRDefault="00812479" w:rsidP="003D61DC">
      <w:pPr>
        <w:spacing w:line="480" w:lineRule="auto"/>
        <w:ind w:firstLine="720"/>
        <w:rPr>
          <w:rFonts w:ascii="Times New Roman" w:eastAsia="STHupo" w:hAnsi="Times New Roman" w:cs="Times New Roman"/>
          <w:u w:val="single"/>
        </w:rPr>
      </w:pPr>
      <w:r w:rsidRPr="003D61DC">
        <w:rPr>
          <w:rFonts w:ascii="Times New Roman" w:hAnsi="Times New Roman" w:cs="Times New Roman"/>
        </w:rPr>
        <w:t>The trout GLZM found colder minimum daily water temperature and canopy openness to be important factors determining fish biomass</w:t>
      </w:r>
      <w:r w:rsidR="00C945B5">
        <w:rPr>
          <w:rFonts w:ascii="Times New Roman" w:hAnsi="Times New Roman" w:cs="Times New Roman"/>
        </w:rPr>
        <w:t xml:space="preserve"> (</w:t>
      </w:r>
      <w:r w:rsidR="00C945B5">
        <w:rPr>
          <w:rFonts w:ascii="Times New Roman" w:hAnsi="Times New Roman" w:cs="Times New Roman"/>
        </w:rPr>
        <w:fldChar w:fldCharType="begin"/>
      </w:r>
      <w:r w:rsidR="00C945B5">
        <w:rPr>
          <w:rFonts w:ascii="Times New Roman" w:hAnsi="Times New Roman" w:cs="Times New Roman"/>
        </w:rPr>
        <w:instrText xml:space="preserve"> REF _Ref438996 \h </w:instrText>
      </w:r>
      <w:r w:rsidR="00C945B5">
        <w:rPr>
          <w:rFonts w:ascii="Times New Roman" w:hAnsi="Times New Roman" w:cs="Times New Roman"/>
        </w:rPr>
      </w:r>
      <w:r w:rsidR="00C945B5">
        <w:rPr>
          <w:rFonts w:ascii="Times New Roman" w:hAnsi="Times New Roman" w:cs="Times New Roman"/>
        </w:rPr>
        <w:fldChar w:fldCharType="separate"/>
      </w:r>
      <w:r w:rsidR="00C945B5" w:rsidRPr="002B6F18">
        <w:rPr>
          <w:rFonts w:ascii="Times New Roman" w:hAnsi="Times New Roman" w:cs="Times New Roman"/>
        </w:rPr>
        <w:t xml:space="preserve">Figure </w:t>
      </w:r>
      <w:r w:rsidR="00C945B5">
        <w:rPr>
          <w:rFonts w:ascii="Times New Roman" w:hAnsi="Times New Roman" w:cs="Times New Roman"/>
          <w:noProof/>
        </w:rPr>
        <w:t>17</w:t>
      </w:r>
      <w:r w:rsidR="00C945B5">
        <w:rPr>
          <w:rFonts w:ascii="Times New Roman" w:hAnsi="Times New Roman" w:cs="Times New Roman"/>
        </w:rPr>
        <w:fldChar w:fldCharType="end"/>
      </w:r>
      <w:r w:rsidR="00C945B5">
        <w:rPr>
          <w:rFonts w:ascii="Times New Roman" w:hAnsi="Times New Roman" w:cs="Times New Roman"/>
        </w:rPr>
        <w:t>.)</w:t>
      </w:r>
      <w:r w:rsidRPr="003D61DC">
        <w:rPr>
          <w:rFonts w:ascii="Times New Roman" w:hAnsi="Times New Roman" w:cs="Times New Roman"/>
        </w:rPr>
        <w:t>.  Each o</w:t>
      </w:r>
      <w:r w:rsidR="00C945B5" w:rsidRPr="003D61DC">
        <w:rPr>
          <w:rFonts w:ascii="Times New Roman" w:hAnsi="Times New Roman" w:cs="Times New Roman"/>
        </w:rPr>
        <w:t>f the trout biomass estimates fe</w:t>
      </w:r>
      <w:r w:rsidRPr="003D61DC">
        <w:rPr>
          <w:rFonts w:ascii="Times New Roman" w:hAnsi="Times New Roman" w:cs="Times New Roman"/>
        </w:rPr>
        <w:t xml:space="preserve">ll within the range of a large data set compiled by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{"citationID":"Fz50eCU5","properties":{"formattedCitation":"(Benjamin and Baxter 2012)","plainCitation":"(Benjamin and Baxter 2012)","noteIndex":0},"citationItems":[{"id":108,"uris":["http://zotero.org/users/local/WH62bQVK/items/ZRFUMN6L"],"uri":["http://zotero.org/users/local/WH62bQVK/items/ZRFUMN6L"],"itemData":{"id":108,"type":"article-journal","title":"Is a trout a trout? A range-wide comparison shows nonnative brook trout exhibit greater density, biomass, and production than native inland cutthroat trout","container-title":"Biological Invasions","page":"1865-1879","volume":"14","issue":"9","source":"Springer Link","abstract":"Frequently nonnative species invade habitats occupied by a similar, even closely related, species, and it is often assumed that the two have functionally redundant ecological roles. However, the consequences of these types of invasions are rarely studied. Eastern brook trout are the most widely distributed and abundant nonnative fish throughout western North America and are assumed to be analogous in terms of ecological function to the native cutthroat trout they replace. However, based on results of previous studies conducted on a few streams, we hypothesized that the two species differ ecologically, and we predicted that brook trout would exhibit greater density, biomass, and annual production than cutthroat trout at the onset of invasion (i.e., in sympatry) and once replacement has occurred (i.e., in allopatry). We compiled data sets (sympatry: n = 169; allopatry: n = 687) from across the historical range of inland cutthroat trout and made comparisons for all sites combined (western scale) and among regions. In sympatry, at the western scale we observed that brook trout exhibited 3.1 times greater density and 2.5 times greater biomass than cutthroat trout, but no difference in production. In allopatry, density and biomass were 1.5 times greater and annual production 1.9 times higher for brook trout than cutthroat trout. Results of comparisons by region were similar, though more variable. In addition, we found that trout density and biomass were correlated with landscape features such as elevation and gradient, but such watershed variables did not account for the differences we observed between the trout species. These results suggest a general pattern of greater density, biomass, and production when brook trout invade and replace cutthroat trout, and highlight the need for more studies that elucidate the mechanisms responsible for this pattern and that investigate the broader consequences of a nonnative species replacing a closely related (and often presumed to be similar) native species.","DOI":"10.1007/s10530-012-0198-9","ISSN":"1573-1464","shortTitle":"Is a trout a trout?","journalAbbreviation":"Biol Invasions","language":"en","author":[{"family":"Benjamin","given":"Joseph R."},{"family":"Baxter","given":"Colden V."}],"issued":{"date-parts":[["2012",9,1]]}}}],"schema":"https://github.com/citation-style-language/schema/raw/master/csl-citation.json"}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Benjamin and Baxter </w:t>
      </w:r>
      <w:r w:rsidR="00C945B5">
        <w:rPr>
          <w:rFonts w:ascii="Times New Roman" w:hAnsi="Times New Roman" w:cs="Times New Roman"/>
        </w:rPr>
        <w:t>(</w:t>
      </w:r>
      <w:r w:rsidRPr="003D61DC">
        <w:rPr>
          <w:rFonts w:ascii="Times New Roman" w:hAnsi="Times New Roman" w:cs="Times New Roman"/>
        </w:rPr>
        <w:t>2012)</w:t>
      </w:r>
      <w:r w:rsidRPr="003D61DC">
        <w:rPr>
          <w:rFonts w:ascii="Times New Roman" w:hAnsi="Times New Roman" w:cs="Times New Roman"/>
        </w:rPr>
        <w:fldChar w:fldCharType="end"/>
      </w:r>
      <w:r w:rsidRPr="003D61DC">
        <w:rPr>
          <w:rFonts w:ascii="Times New Roman" w:hAnsi="Times New Roman" w:cs="Times New Roman"/>
        </w:rPr>
        <w:t xml:space="preserve"> who included data for the same subspecies of cutthroat and brook trout I sampled.  The estimates I have provided are overwhelmingly due to cutthroat which are known to be a species heavily dependent on cold mountain streams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{"citationID":"SHpnBske","properties":{"formattedCitation":"(Isaak et al. 2016)","plainCitation":"(Isaak et al. 2016)","noteIndex":0},"citationItems":[{"id":200,"uris":["http://zotero.org/users/local/WH62bQVK/items/BEXHACHN"],"uri":["http://zotero.org/users/local/WH62bQVK/items/BEXHACHN"],"itemData":{"id":200,"type":"article-journal","title":"Slow climate velocities of mountain streams portend their role as refugia for cold-water biodiversity","container-title":"Proceedings of the National Academy of Sciences","page":"4374-4379","volume":"113","issue":"16","source":"www.pnas.org","abstract":"The imminent demise of montane species is a recurrent theme in the climate change literature, particularly for aquatic species that are constrained to networks and elevational rather than latitudinal retreat as temperatures increase. Predictions of widespread species losses, however, have yet to be fulfilled despite decades of climate change, suggesting that trends are much weaker than anticipated and may be too subtle for detection given the widespread use of sparse water temperature datasets or imprecise surrogates like elevation and air temperature. Through application of large water-temperature databases evaluated for sensitivity to historical air-temperature variability and computationally interpolated to provide high-resolution thermal habitat information for a 222,000-km network, we estimate a less dire thermal plight for cold-water species within mountains of the northwestern United States. Stream warming rates and climate velocities were both relatively low for 1968–2011 (average warming rate = 0.101 °C/decade; median velocity = 1.07 km/decade) when air temperatures warmed at 0.21 °C/decade. Many cold-water vertebrate species occurred in a subset of the network characterized by low climate velocities, and three native species of conservation concern occurred in extremely cold, slow velocity environments (0.33–0.48 km/decade). Examination of aggressive warming scenarios indicated that although network climate velocities could increase, they remain low in headwaters because of strong local temperature gradients associated with topographic controls. Better information about changing hydrology and disturbance regimes is needed to complement these results, but rather than being climatic cul-de-sacs, many mountain streams appear poised to be redoubts for cold-water biodiversity this century.","DOI":"10.1073/pnas.1522429113","ISSN":"0027-8424, 1091-6490","note":"PMID: 27044091","journalAbbreviation":"PNAS","language":"en","author":[{"family":"Isaak","given":"Daniel J."},{"family":"Young","given":"Michael K."},{"family":"Luce","given":"Charles H."},{"family":"Hostetler","given":"Steven W."},{"family":"Wenger","given":"Seth J."},{"family":"Peterson","given":"Erin E."},{"family":"Hoef","given":"Jay M. Ver"},{"family":"Groce","given":"Matthew C."},{"family":"Horan","given":"Dona L."},{"family":"Nagel","given":"David E."}],"issued":{"date-parts":[["2016",4,19]]}}}],"schema":"https://github.com/citation-style-language/schema/raw/master/csl-citation.json"}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(Isaak et al. 2016)</w:t>
      </w:r>
      <w:r w:rsidRPr="003D61DC">
        <w:rPr>
          <w:rFonts w:ascii="Times New Roman" w:hAnsi="Times New Roman" w:cs="Times New Roman"/>
        </w:rPr>
        <w:fldChar w:fldCharType="end"/>
      </w:r>
      <w:r w:rsidRPr="003D61DC">
        <w:rPr>
          <w:rFonts w:ascii="Times New Roman" w:hAnsi="Times New Roman" w:cs="Times New Roman"/>
        </w:rPr>
        <w:t xml:space="preserve">.  Cutthroat are quite capable of existing in warmer water than where I found them but they are often outcompeted by rainbow trout at warmer temperatures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{"citationID":"R2Fz5rvF","properties":{"formattedCitation":"(Bear et al. 2007)","plainCitation":"(Bear et al. 2007)","noteIndex":0},"citationItems":[{"id":197,"uris":["http://zotero.org/users/local/WH62bQVK/items/UTDWAFHX"],"uri":["http://zotero.org/users/local/WH62bQVK/items/UTDWAFHX"],"itemData":{"id":197,"type":"article-journal","title":"Comparative Thermal Requirements of Westslope Cutthroat Trout and Rainbow Trout: Implications for Species Interactions and Development of Thermal Protection Standards","container-title":"Transactions of the American Fisheries Society","page":"1113-1121","volume":"136","issue":"4","source":"Wiley Online Library","abstract":"Water temperature appears to play a key role in determining population persistence of westslope cutthroat trout Oncorhynchus clarkii lewisi, but specific thermal performance and survival criteria have not been defined. We used the acclimated chronic exposure laboratory method to determine upper thermal tolerances and growth optima of westslope cutthroat trout and rainbow trout O. mykiss, a potential nonnative competitor that occupies much of the former range of westslope cutthroat trout. Rainbow trout had a distinct survival advantage over westslope cutthroat trout at water temperatures above 20°C. The ultimate upper incipient lethal temperature of rainbow trout (24.3°C; 95% confidence interval [CI] = 24.0–24.7°C) was 4.7°C higher than that of westslope cutthroat trout (19.6°C; 95% CI = 19.1–19.9°C). In contrast, both species had similar growth rates and optimum growth temperatures (westslope cutthroat trout: 13.6°C; rainbow trout: 13.1°C) over the temperature range of 8–20°C, although rainbow trout grew over a wider range and at higher temperatures than did westslope cutthroat trout. The rainbow trout's higher upper temperature tolerance and greater growth capacity at warmer temperatures may account for the species' displacement of westslope cutthroat trout at lower elevations. Our results indicate that maximum daily temperatures near the optimum growth temperature of 13–15°C would ensure suitable thermal habitat for westslope cutthroat trout populations. The low upper temperature tolerance and optimum growth temperature of westslope cutthroat trout relative to those of other salmonids suggest that this subspecies may be particularly susceptible to stream temperature increases associated with global warming and anthropogenic habitat disturbance.","DOI":"10.1577/T06-072.1","ISSN":"1548-8659","shortTitle":"Comparative Thermal Requirements of Westslope Cutthroat Trout and Rainbow Trout","language":"en","author":[{"family":"Bear","given":"Elizabeth A."},{"family":"McMahon","given":"Thomas E."},{"family":"Zale","given":"Alexander V."}],"issued":{"date-parts":[["2007"]]}}}],"schema":"https://github.com/citation-style-language/schema/raw/master/csl-citation.json"}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(Bear et al. 2007)</w:t>
      </w:r>
      <w:r w:rsidRPr="003D61DC">
        <w:rPr>
          <w:rFonts w:ascii="Times New Roman" w:hAnsi="Times New Roman" w:cs="Times New Roman"/>
        </w:rPr>
        <w:fldChar w:fldCharType="end"/>
      </w:r>
      <w:r w:rsidRPr="003D61DC">
        <w:rPr>
          <w:rFonts w:ascii="Times New Roman" w:hAnsi="Times New Roman" w:cs="Times New Roman"/>
        </w:rPr>
        <w:t xml:space="preserve"> which may be part of the reason for this finding.  The same relationship exists in my data with minimum, mean, and maximum water temperatures illustrating the robustness of this finding.  The canopy openness effect in the GLZM was significant as an interaction with colder water.  This finding is also well supported in the literature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{"citationID":"3kRWv0J8","properties":{"formattedCitation":"(Kaylor and Warren 2017a)","plainCitation":"(Kaylor and Warren 2017a)","noteIndex":0},"citationItems":[{"id":12,"uris":["http://zotero.org/users/local/WH62bQVK/items/GY9ZEHYT"],"uri":["http://zotero.org/users/local/WH62bQVK/items/GY9ZEHYT"],"itemData":{"id":12,"type":"article-journal","title":"Canopy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(Kaylor and Warren 2017a</w:t>
      </w:r>
      <w:r w:rsidRPr="003D61DC">
        <w:rPr>
          <w:rFonts w:ascii="Times New Roman" w:hAnsi="Times New Roman" w:cs="Times New Roman"/>
        </w:rPr>
        <w:fldChar w:fldCharType="end"/>
      </w:r>
      <w:r w:rsidRPr="003D61DC">
        <w:rPr>
          <w:rFonts w:ascii="Times New Roman" w:hAnsi="Times New Roman" w:cs="Times New Roman"/>
        </w:rPr>
        <w:t xml:space="preserve">,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{"citationID":"6Mb5RaDw","properties":{"formattedCitation":"(Martens et al. 2019 Feb 18)","plainCitation":"(Martens et al. 2019 Feb 18)","noteIndex":0},"citationItems":[{"id":204,"uris":["http://zotero.org/users/local/WH62bQVK/items/LJSZFMZ2"],"uri":["http://zotero.org/users/local/WH62bQVK/items/LJSZFMZ2"],"itemData":{"id":204,"type":"article-journal","title":"Stream Conditions after 18 Years of Passive Riparian Restoration in Small Fish-bearing Watersheds","container-title":"Environmental Management","source":"Springer Link","abstract":"Many of the ecological processes in the riparian forests and streams across the Pacific Northwest have become impaired through production forestry practices common prior to the 1990s. Some of these practices included forest harvest without stream buffers, removal of instream wood, road construction and use, and harvesting large proportions of watersheds. Passive ecological restoration (the use of natural processes of succession and disturbance to alleviate anthropogenic impacts over time) is a common practice used in the management of riparian forests previously subjected to production forestry. Eighteen years after the implementation of passive restoration of riparian forests, we used four common stream indicators (stream temperature, canopy closure, instream wood, and salmonid densities) to assess the effects of restoration in small fish-bearing streams. Summer stream temperatures have decreased below unmanaged reference levels, whereas riparian forest canopy closure has increased beyond that in reference watersheds. Instream wood and age-1 or older salmonids appear to be either stable at reduced levels or declining, compared with production forestry and unmanaged reference watersheds. Overall, second-growth riparian forests need more time to develop allowing more light into streams (increasing primary productivity), while also allowing for the continuous recruitment of larger pieces of instream wood (improving habitat for salmonids). Using only passive restoration, stream conditions in second-growth forests are unlikely to increase salmonid production in the near future.","URL":"https://doi.org/10.1007/s00267-019-01146-x","DOI":"10.1007/s00267-019-01146-x","ISSN":"1432-1009","journalAbbreviation":"Environmental Management","language":"en","author":[{"family":"Martens","given":"Kyle D."},{"family":"Devine","given":"Warren D."},{"family":"Minkova","given":"Teodora V."},{"family":"Foster","given":"Alex D."}],"issued":{"date-parts":[["2019",2,18]]},"accessed":{"date-parts":[["2019",3,14]]}}}],"schema":"https://github.com/citation-style-language/schema/raw/master/csl-citation.json"} </w:instrText>
      </w:r>
      <w:r w:rsidRPr="003D61DC">
        <w:rPr>
          <w:rFonts w:ascii="Times New Roman" w:hAnsi="Times New Roman" w:cs="Times New Roman"/>
        </w:rPr>
        <w:fldChar w:fldCharType="separate"/>
      </w:r>
      <w:r w:rsidR="00C945B5" w:rsidRPr="003D61DC">
        <w:rPr>
          <w:rFonts w:ascii="Times New Roman" w:hAnsi="Times New Roman" w:cs="Times New Roman"/>
        </w:rPr>
        <w:t>Martens et al. 2019</w:t>
      </w:r>
      <w:r w:rsidRPr="003D61DC">
        <w:rPr>
          <w:rFonts w:ascii="Times New Roman" w:hAnsi="Times New Roman" w:cs="Times New Roman"/>
        </w:rPr>
        <w:t>)</w:t>
      </w:r>
      <w:r w:rsidRPr="003D61DC">
        <w:rPr>
          <w:rFonts w:ascii="Times New Roman" w:hAnsi="Times New Roman" w:cs="Times New Roman"/>
        </w:rPr>
        <w:fldChar w:fldCharType="end"/>
      </w:r>
      <w:r w:rsidRPr="003D61DC">
        <w:rPr>
          <w:rFonts w:ascii="Times New Roman" w:hAnsi="Times New Roman" w:cs="Times New Roman"/>
        </w:rPr>
        <w:t xml:space="preserve"> with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{"citationID":"gw6V6tqY","properties":{"formattedCitation":"(Kaylor and Warren 2017b)","plainCitation":"(Kaylor and Warren 2017b)","noteIndex":0},"citationItems":[{"id":206,"uris":["http://zotero.org/users/local/WH62bQVK/items/C49RWMSX"],"uri":["http://zotero.org/users/local/WH62bQVK/items/C49RWMSX"],"itemData":{"id":206,"type":"article-journal","title":"Linking riparian shade and the legacies of forest management to fish and vertebrate biomass in forested streams","container-title":"Ecosphere","page":"e01845","volume":"8","issue":"6","source":"Wiley Online Library","abstract":"Determining the factors that limit abundance and biomass of fish is fundamental to effective fisheries management. In streams, pool availability, cover, and habitat complexity often limit fish—particularly salmonids—and many restoration efforts are directed toward addressing physical habitat factors. However, the availability of prey, and the factors that influence prey abundance, can also influence the abundance, biomass, and growth of fish and other consumers. Both habitat and prey availability can be influenced by characteristics of the riparian forest in headwaters. In this study, we evaluate how variables associated with stream habitat, primary production, and macroinvertebrate biomass account for variability in the biomass of cutthroat trout and total vertebrates (fish and salamanders) across a series of paired stream reaches with contrasting forest structure. Each of nine stream pairs consisted of an old-growth reach and a reach bordered by 40- to 60-yr-old second-growth riparian forest. We evaluated relationships between response and explanatory variables for each forest structure type using correlation analysis, regression analysis, and AICc model comparison analyses. We also conducted correlation and regression analyses on within-stream reach pair differences across the nine study streams. Canopy openness, nitrate concentration, periphyton chlorophyll a accrual, total invertebrate biomass, predatory invertebrate biomass, cutthroat trout biomass, and total vertebrate biomass were all positively correlated with each other, while temperature was negatively correlated with biotic variables. Within reach pairs, canopy openness emerged as the strongest correlate with top predators, with differences in canopy openness explaining 84% of the variation in vertebrate biomass differences in the paired analysis. Other habitat metrics were poorly correlated with invertebrate, fish, and salamander biomass for all analyses. Overall, these results suggest that for the stream reaches surveyed here, resource availability—as regulated through bottom-up, autotrophic pathways—is a dominant control on fish and other consumers. This highlights the importance of food resource limitation for fish and top predators in headwater streams, and illustrates how differences in canopy structure can affect bottom-up drivers of stream food webs.","DOI":"10.1002/ecs2.1845","ISSN":"2150-8925","language":"en","author":[{"family":"Kaylor","given":"Matthew J."},{"family":"Warren","given":"Dana R."}],"issued":{"date-parts":[["2017"]]}}}],"schema":"https://github.com/citation-style-language/schema/raw/master/csl-citation.json"}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Kaylor and Warren </w:t>
      </w:r>
      <w:r w:rsidR="00C945B5">
        <w:rPr>
          <w:rFonts w:ascii="Times New Roman" w:hAnsi="Times New Roman" w:cs="Times New Roman"/>
        </w:rPr>
        <w:t>(</w:t>
      </w:r>
      <w:r w:rsidRPr="003D61DC">
        <w:rPr>
          <w:rFonts w:ascii="Times New Roman" w:hAnsi="Times New Roman" w:cs="Times New Roman"/>
        </w:rPr>
        <w:t>2017b)</w:t>
      </w:r>
      <w:r w:rsidRPr="003D61DC">
        <w:rPr>
          <w:rFonts w:ascii="Times New Roman" w:hAnsi="Times New Roman" w:cs="Times New Roman"/>
        </w:rPr>
        <w:fldChar w:fldCharType="end"/>
      </w:r>
      <w:r w:rsidRPr="003D61DC">
        <w:rPr>
          <w:rFonts w:ascii="Times New Roman" w:hAnsi="Times New Roman" w:cs="Times New Roman"/>
        </w:rPr>
        <w:t xml:space="preserve"> finding that the majority of vertebrate biomass in the streams they studied,</w:t>
      </w:r>
      <w:r w:rsidR="007C3908" w:rsidRPr="003D61DC">
        <w:rPr>
          <w:rFonts w:ascii="Times New Roman" w:hAnsi="Times New Roman" w:cs="Times New Roman"/>
        </w:rPr>
        <w:t xml:space="preserve"> including cutthroat trout, was </w:t>
      </w:r>
      <w:r w:rsidRPr="003D61DC">
        <w:rPr>
          <w:rFonts w:ascii="Times New Roman" w:hAnsi="Times New Roman" w:cs="Times New Roman"/>
        </w:rPr>
        <w:t>accounted for by canopy openness alone.</w:t>
      </w:r>
    </w:p>
    <w:p w14:paraId="32BDBF29" w14:textId="342652C1" w:rsidR="00812479" w:rsidRPr="003D61DC" w:rsidRDefault="00812479" w:rsidP="003D61DC">
      <w:pPr>
        <w:spacing w:line="480" w:lineRule="auto"/>
        <w:ind w:firstLine="720"/>
        <w:rPr>
          <w:rFonts w:ascii="Times New Roman" w:hAnsi="Times New Roman" w:cs="Times New Roman"/>
        </w:rPr>
      </w:pPr>
      <w:r w:rsidRPr="003D61DC">
        <w:rPr>
          <w:rFonts w:ascii="Times New Roman" w:hAnsi="Times New Roman" w:cs="Times New Roman"/>
        </w:rPr>
        <w:t>No relationship was found between trout biomass and GPP</w:t>
      </w:r>
      <w:r w:rsidR="00C945B5">
        <w:rPr>
          <w:rFonts w:ascii="Times New Roman" w:hAnsi="Times New Roman" w:cs="Times New Roman"/>
        </w:rPr>
        <w:t xml:space="preserve"> (</w:t>
      </w:r>
      <w:r w:rsidR="00C945B5">
        <w:rPr>
          <w:rFonts w:ascii="Times New Roman" w:hAnsi="Times New Roman" w:cs="Times New Roman"/>
        </w:rPr>
        <w:fldChar w:fldCharType="begin"/>
      </w:r>
      <w:r w:rsidR="00C945B5">
        <w:rPr>
          <w:rFonts w:ascii="Times New Roman" w:hAnsi="Times New Roman" w:cs="Times New Roman"/>
        </w:rPr>
        <w:instrText xml:space="preserve"> REF _Ref2756531 \h </w:instrText>
      </w:r>
      <w:r w:rsidR="00C945B5">
        <w:rPr>
          <w:rFonts w:ascii="Times New Roman" w:hAnsi="Times New Roman" w:cs="Times New Roman"/>
        </w:rPr>
      </w:r>
      <w:r w:rsidR="00C945B5">
        <w:rPr>
          <w:rFonts w:ascii="Times New Roman" w:hAnsi="Times New Roman" w:cs="Times New Roman"/>
        </w:rPr>
        <w:fldChar w:fldCharType="separate"/>
      </w:r>
      <w:r w:rsidR="00C945B5" w:rsidRPr="00D42D68">
        <w:rPr>
          <w:rFonts w:ascii="Times New Roman" w:hAnsi="Times New Roman" w:cs="Times New Roman"/>
        </w:rPr>
        <w:t xml:space="preserve">Figure </w:t>
      </w:r>
      <w:r w:rsidR="00C945B5">
        <w:rPr>
          <w:rFonts w:ascii="Times New Roman" w:hAnsi="Times New Roman" w:cs="Times New Roman"/>
          <w:noProof/>
        </w:rPr>
        <w:t>18</w:t>
      </w:r>
      <w:r w:rsidR="00C945B5">
        <w:rPr>
          <w:rFonts w:ascii="Times New Roman" w:hAnsi="Times New Roman" w:cs="Times New Roman"/>
        </w:rPr>
        <w:fldChar w:fldCharType="end"/>
      </w:r>
      <w:r w:rsidR="00C945B5">
        <w:rPr>
          <w:rFonts w:ascii="Times New Roman" w:hAnsi="Times New Roman" w:cs="Times New Roman"/>
        </w:rPr>
        <w:t>.)</w:t>
      </w:r>
      <w:r w:rsidRPr="003D61DC">
        <w:rPr>
          <w:rFonts w:ascii="Times New Roman" w:hAnsi="Times New Roman" w:cs="Times New Roman"/>
        </w:rPr>
        <w:t xml:space="preserve">, ER or the PR ratio which may be substantive or an artifact of metabolism inverse modeling inaccuracies.  The trout biomass estimation and GLZM appear to be consistent with previous empirical tests which is evidence indicating either the inverse modeling was flawed, the sample size was too small, or there was indeed no relationship with stream </w:t>
      </w:r>
      <w:r w:rsidRPr="003D61DC">
        <w:rPr>
          <w:rFonts w:ascii="Times New Roman" w:hAnsi="Times New Roman" w:cs="Times New Roman"/>
        </w:rPr>
        <w:lastRenderedPageBreak/>
        <w:t xml:space="preserve">metabolism.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{"citationID":"BFWkzz90","properties":{"formattedCitation":"(Marcarelli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interactions.","DOI":"10.1890/10-2240.1","ISSN":"1939-9170","shortTitle":"Quantity and quality","language":"en","author":[{"family":"Marcarelli","given":"Amy M."},{"family":"Baxter","given":"Colden V."},{"family":"Mineau","given":"Madeleine M."},{"family":"Hall","given":"Robert O."}],"issued":{"date-parts":[["2011"]]}}}],"schema":"https://github.com/citation-style-language/schema/raw/master/csl-citation.json"}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Marcarelli et al. </w:t>
      </w:r>
      <w:r w:rsidR="00C945B5">
        <w:rPr>
          <w:rFonts w:ascii="Times New Roman" w:hAnsi="Times New Roman" w:cs="Times New Roman"/>
        </w:rPr>
        <w:t>(</w:t>
      </w:r>
      <w:r w:rsidRPr="003D61DC">
        <w:rPr>
          <w:rFonts w:ascii="Times New Roman" w:hAnsi="Times New Roman" w:cs="Times New Roman"/>
        </w:rPr>
        <w:t>2011)</w:t>
      </w:r>
      <w:r w:rsidRPr="003D61DC">
        <w:rPr>
          <w:rFonts w:ascii="Times New Roman" w:hAnsi="Times New Roman" w:cs="Times New Roman"/>
        </w:rPr>
        <w:fldChar w:fldCharType="end"/>
      </w:r>
      <w:r w:rsidRPr="003D61DC">
        <w:rPr>
          <w:rFonts w:ascii="Times New Roman" w:hAnsi="Times New Roman" w:cs="Times New Roman"/>
        </w:rPr>
        <w:t xml:space="preserve"> posit the idea that heterotrophic streams display a decoupling between ER and secondary productivity which may be why I did not find a connection here either.  The authors did nonetheless, find a positive relationship between the PR ratio and secondary production in streams and suggest that carbon from GPP may be more responsible for supporting animal growth than </w:t>
      </w:r>
      <w:proofErr w:type="spellStart"/>
      <w:r w:rsidRPr="003D61DC">
        <w:rPr>
          <w:rFonts w:ascii="Times New Roman" w:hAnsi="Times New Roman" w:cs="Times New Roman"/>
        </w:rPr>
        <w:t>allochthonous</w:t>
      </w:r>
      <w:proofErr w:type="spellEnd"/>
      <w:r w:rsidRPr="003D61DC">
        <w:rPr>
          <w:rFonts w:ascii="Times New Roman" w:hAnsi="Times New Roman" w:cs="Times New Roman"/>
        </w:rPr>
        <w:t xml:space="preserve"> carbon.  I did not detect this linkage and if there was a significant connection here, my data would depict a negative relationship</w:t>
      </w:r>
      <w:r w:rsidR="00C945B5">
        <w:rPr>
          <w:rFonts w:ascii="Times New Roman" w:hAnsi="Times New Roman" w:cs="Times New Roman"/>
        </w:rPr>
        <w:t xml:space="preserve"> (</w:t>
      </w:r>
      <w:r w:rsidR="00C945B5">
        <w:rPr>
          <w:rFonts w:ascii="Times New Roman" w:hAnsi="Times New Roman" w:cs="Times New Roman"/>
        </w:rPr>
        <w:fldChar w:fldCharType="begin"/>
      </w:r>
      <w:r w:rsidR="00C945B5">
        <w:rPr>
          <w:rFonts w:ascii="Times New Roman" w:hAnsi="Times New Roman" w:cs="Times New Roman"/>
        </w:rPr>
        <w:instrText xml:space="preserve"> REF _Ref2756531 \h </w:instrText>
      </w:r>
      <w:r w:rsidR="00C945B5">
        <w:rPr>
          <w:rFonts w:ascii="Times New Roman" w:hAnsi="Times New Roman" w:cs="Times New Roman"/>
        </w:rPr>
      </w:r>
      <w:r w:rsidR="00C945B5">
        <w:rPr>
          <w:rFonts w:ascii="Times New Roman" w:hAnsi="Times New Roman" w:cs="Times New Roman"/>
        </w:rPr>
        <w:fldChar w:fldCharType="separate"/>
      </w:r>
      <w:r w:rsidR="00C945B5" w:rsidRPr="00D42D68">
        <w:rPr>
          <w:rFonts w:ascii="Times New Roman" w:hAnsi="Times New Roman" w:cs="Times New Roman"/>
        </w:rPr>
        <w:t xml:space="preserve">Figure </w:t>
      </w:r>
      <w:r w:rsidR="00C945B5">
        <w:rPr>
          <w:rFonts w:ascii="Times New Roman" w:hAnsi="Times New Roman" w:cs="Times New Roman"/>
          <w:noProof/>
        </w:rPr>
        <w:t>18</w:t>
      </w:r>
      <w:r w:rsidR="00C945B5">
        <w:rPr>
          <w:rFonts w:ascii="Times New Roman" w:hAnsi="Times New Roman" w:cs="Times New Roman"/>
        </w:rPr>
        <w:fldChar w:fldCharType="end"/>
      </w:r>
      <w:r w:rsidR="00C945B5">
        <w:rPr>
          <w:rFonts w:ascii="Times New Roman" w:hAnsi="Times New Roman" w:cs="Times New Roman"/>
        </w:rPr>
        <w:t>.)</w:t>
      </w:r>
      <w:r w:rsidRPr="003D61DC">
        <w:rPr>
          <w:rFonts w:ascii="Times New Roman" w:hAnsi="Times New Roman" w:cs="Times New Roman"/>
        </w:rPr>
        <w:t xml:space="preserve">.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{"citationID":"bI25G5zg","properties":{"formattedCitation":"(Marcarelli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interactions.","DOI":"10.1890/10-2240.1","ISSN":"1939-9170","shortTitle":"Quantity and quality","language":"en","author":[{"family":"Marcarelli","given":"Amy M."},{"family":"Baxter","given":"Colden V."},{"family":"Mineau","given":"Madeleine M."},{"family":"Hall","given":"Robert O."}],"issued":{"date-parts":[["2011"]]}}}],"schema":"https://github.com/citation-style-language/schema/raw/master/csl-citation.json"}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 xml:space="preserve">Marcarelli et al. </w:t>
      </w:r>
      <w:r w:rsidR="00C945B5">
        <w:rPr>
          <w:rFonts w:ascii="Times New Roman" w:hAnsi="Times New Roman" w:cs="Times New Roman"/>
        </w:rPr>
        <w:t>(</w:t>
      </w:r>
      <w:r w:rsidRPr="003D61DC">
        <w:rPr>
          <w:rFonts w:ascii="Times New Roman" w:hAnsi="Times New Roman" w:cs="Times New Roman"/>
        </w:rPr>
        <w:t>2011)</w:t>
      </w:r>
      <w:r w:rsidRPr="003D61DC">
        <w:rPr>
          <w:rFonts w:ascii="Times New Roman" w:hAnsi="Times New Roman" w:cs="Times New Roman"/>
        </w:rPr>
        <w:fldChar w:fldCharType="end"/>
      </w:r>
      <w:r w:rsidRPr="003D61DC">
        <w:rPr>
          <w:rFonts w:ascii="Times New Roman" w:hAnsi="Times New Roman" w:cs="Times New Roman"/>
        </w:rPr>
        <w:t xml:space="preserve"> found this relationship with aquatic invertebrates and not fish though, perhaps this relationship is obscured at higher trophic levels.  These conclusions are open to question however given the somewhat problematic metabolism estimations.</w:t>
      </w:r>
    </w:p>
    <w:p w14:paraId="6637E093" w14:textId="7BB7334D" w:rsidR="007C3908" w:rsidRDefault="007C3908" w:rsidP="007C3908">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Future Studies</w:t>
      </w:r>
    </w:p>
    <w:p w14:paraId="313435CC" w14:textId="12FBC7BB" w:rsidR="00812479" w:rsidRPr="003D61DC" w:rsidRDefault="00812479" w:rsidP="003D61DC">
      <w:pPr>
        <w:spacing w:line="480" w:lineRule="auto"/>
        <w:rPr>
          <w:rFonts w:ascii="Times New Roman" w:hAnsi="Times New Roman" w:cs="Times New Roman"/>
        </w:rPr>
      </w:pPr>
      <w:r w:rsidRPr="003D61DC">
        <w:rPr>
          <w:rFonts w:ascii="Times New Roman" w:hAnsi="Times New Roman" w:cs="Times New Roman"/>
        </w:rPr>
        <w:tab/>
        <w:t>Future studies that attempt to estimate headwater whole stream metabolism using diel oxygen curves without using gas tracers to estimate the gas exchange may be better served by altering the methods presented here.  Using the inverse modeling to estimate the gas exchange is likely a preferable technique although model results with a negative gas exchange, negative GPP, and positive ER will still need to be left out of the analysis.  Increasing the initial sample size to c</w:t>
      </w:r>
      <w:r w:rsidR="003E386D" w:rsidRPr="003D61DC">
        <w:rPr>
          <w:rFonts w:ascii="Times New Roman" w:hAnsi="Times New Roman" w:cs="Times New Roman"/>
        </w:rPr>
        <w:t>ompensate for this eventual loss of data may offset this</w:t>
      </w:r>
      <w:r w:rsidRPr="003D61DC">
        <w:rPr>
          <w:rFonts w:ascii="Times New Roman" w:hAnsi="Times New Roman" w:cs="Times New Roman"/>
        </w:rPr>
        <w:t xml:space="preserve">.  Increasing the sampling rate of the instruments to 1 minute or less is also recommended to increase the resolution of the data.  These changes have the benefit of relatively simple methodology although it may still be limited to streams of lower slopes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{"citationID":"GHhgPLtq","properties":{"formattedCitation":"(Hall Jr. and Madinger 2018)","plainCitation":"(Hall Jr. and Madinger 2018)","noteIndex":0},"citationItems":[{"id":130,"uris":["http://zotero.org/users/local/WH62bQVK/items/LMUHEY4K"],"uri":["http://zotero.org/users/local/WH62bQVK/items/LMUHEY4K"],"itemData":{"id":130,"type":"article-journal","title":"Use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(Hall Jr. and Madinger 2018)</w:t>
      </w:r>
      <w:r w:rsidRPr="003D61DC">
        <w:rPr>
          <w:rFonts w:ascii="Times New Roman" w:hAnsi="Times New Roman" w:cs="Times New Roman"/>
        </w:rPr>
        <w:fldChar w:fldCharType="end"/>
      </w:r>
      <w:r w:rsidRPr="003D61DC">
        <w:rPr>
          <w:rFonts w:ascii="Times New Roman" w:hAnsi="Times New Roman" w:cs="Times New Roman"/>
        </w:rPr>
        <w:t xml:space="preserve">.  </w:t>
      </w:r>
    </w:p>
    <w:p w14:paraId="3B00A11C" w14:textId="712B12A3" w:rsidR="00812479" w:rsidRPr="003D61DC" w:rsidRDefault="00812479" w:rsidP="003D61DC">
      <w:pPr>
        <w:spacing w:line="480" w:lineRule="auto"/>
        <w:ind w:firstLine="720"/>
        <w:rPr>
          <w:rFonts w:ascii="Times New Roman" w:hAnsi="Times New Roman" w:cs="Times New Roman"/>
        </w:rPr>
      </w:pPr>
      <w:r w:rsidRPr="003D61DC">
        <w:rPr>
          <w:rFonts w:ascii="Times New Roman" w:hAnsi="Times New Roman" w:cs="Times New Roman"/>
        </w:rPr>
        <w:t xml:space="preserve">Another possibility may be to use an equation to derive the gas exchange value involving more parameters than slope.  A meta-analysis by </w:t>
      </w:r>
      <w:r w:rsidRPr="003D61DC">
        <w:rPr>
          <w:rFonts w:ascii="Times New Roman" w:hAnsi="Times New Roman" w:cs="Times New Roman"/>
        </w:rPr>
        <w:fldChar w:fldCharType="begin"/>
      </w:r>
      <w:r w:rsidR="00C945B5">
        <w:rPr>
          <w:rFonts w:ascii="Times New Roman" w:hAnsi="Times New Roman" w:cs="Times New Roman"/>
        </w:rPr>
        <w:instrText xml:space="preserve"> ADDIN ZOTERO_ITEM CSL_CITATION {"citationID":"rHOMYg7v","properties":{"formattedCitation":"(Palumbo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Palumbo and Brown (2014)</w:t>
      </w:r>
      <w:r w:rsidRPr="003D61DC">
        <w:rPr>
          <w:rFonts w:ascii="Times New Roman" w:hAnsi="Times New Roman" w:cs="Times New Roman"/>
        </w:rPr>
        <w:fldChar w:fldCharType="end"/>
      </w:r>
      <w:r w:rsidRPr="003D61DC">
        <w:rPr>
          <w:rFonts w:ascii="Times New Roman" w:hAnsi="Times New Roman" w:cs="Times New Roman"/>
        </w:rPr>
        <w:t xml:space="preserve"> </w:t>
      </w:r>
      <w:r w:rsidRPr="003D61DC">
        <w:rPr>
          <w:rFonts w:ascii="Times New Roman" w:hAnsi="Times New Roman" w:cs="Times New Roman"/>
        </w:rPr>
        <w:lastRenderedPageBreak/>
        <w:t xml:space="preserve">which evaluated 18 different equations affirm that using equations that have slope as a parameter are less biased than equations which do not have slope as a parameter.  They then suggest an equation from </w:t>
      </w:r>
      <w:r w:rsidRPr="003D61DC">
        <w:rPr>
          <w:rFonts w:ascii="Times New Roman" w:hAnsi="Times New Roman" w:cs="Times New Roman"/>
        </w:rPr>
        <w:fldChar w:fldCharType="begin"/>
      </w:r>
      <w:r w:rsidR="00C945B5">
        <w:rPr>
          <w:rFonts w:ascii="Times New Roman" w:hAnsi="Times New Roman" w:cs="Times New Roman"/>
        </w:rPr>
        <w:instrText xml:space="preserve"> ADDIN ZOTERO_ITEM CSL_CITATION {"citationID":"Q5h4UCBs","properties":{"formattedCitation":"(Thackston and W. Dawson III 2001)","plainCitation":"(Thackston and W. Dawson III 2001)","dontUpdate":true,"noteIndex":0},"citationItems":[{"id":234,"uris":["http://zotero.org/users/local/WH62bQVK/items/2FQMS2RV"],"uri":["http://zotero.org/users/local/WH62bQVK/items/2FQMS2RV"],"itemData":{"id":234,"type":"article-journal","title":"Recalibration of a Reaeration Equation","volume":"127","note":"DOI: 10.1061/(ASCE)0733-9372(2001)127:4(317)","author":[{"family":"Thackston","given":"Edward"},{"family":"W. Dawson III","given":"John"}],"issued":{"date-parts":[["2001",4,1]]}}}],"schema":"https://github.com/citation-style-language/schema/raw/master/csl-citation.json"}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Thackston and Dawson (2001)</w:t>
      </w:r>
      <w:r w:rsidRPr="003D61DC">
        <w:rPr>
          <w:rFonts w:ascii="Times New Roman" w:hAnsi="Times New Roman" w:cs="Times New Roman"/>
        </w:rPr>
        <w:fldChar w:fldCharType="end"/>
      </w:r>
      <w:r w:rsidRPr="003D61DC">
        <w:rPr>
          <w:rFonts w:ascii="Times New Roman" w:hAnsi="Times New Roman" w:cs="Times New Roman"/>
        </w:rPr>
        <w:t xml:space="preserve"> for streams within the same depth and velocity range as the streams in my study which curiously does not include a slope component.  This seeming contradiction may be because small steep streams behave uniquely or little effort has been put forth to extend predictive power to them and thus the meta-analysis had little to work with.  Interestingly none of the equations include a component for stream bed roughness.  Other studies including </w:t>
      </w:r>
      <w:r w:rsidRPr="003D61DC">
        <w:rPr>
          <w:rFonts w:ascii="Times New Roman" w:hAnsi="Times New Roman" w:cs="Times New Roman"/>
        </w:rPr>
        <w:fldChar w:fldCharType="begin"/>
      </w:r>
      <w:r w:rsidR="00C945B5">
        <w:rPr>
          <w:rFonts w:ascii="Times New Roman" w:hAnsi="Times New Roman" w:cs="Times New Roman"/>
        </w:rPr>
        <w:instrText xml:space="preserve"> ADDIN ZOTERO_ITEM CSL_CITATION {"citationID":"T4nIicse","properties":{"formattedCitation":"(Ulseth et al. 2019)","plainCitation":"(Ulseth et al. 2019)","dontUpdate":true,"noteIndex":0},"citationItems":[{"id":238,"uris":["http://zotero.org/users/local/WH62bQVK/items/KSGQUMDH"],"uri":["http://zotero.org/users/local/WH62bQVK/items/KSGQUMDH"],"itemData":{"id":238,"type":"article-journal","title":"Distinct air–water gas exchange regimes in low- and high-energy streams","container-title":"Nature Geoscience","page":"259-263","volume":"12","issue":"4","source":"Crossref","DOI":"10.1038/s41561-019-0324-8","ISSN":"1752-0894, 1752-0908","language":"en","author":[{"family":"Ulseth","given":"Amber J."},{"family":"Hall","given":"Robert O."},{"family":"Boix Canadell","given":"Marta"},{"family":"Madinger","given":"Hilary L."},{"family":"Niayifar","given":"Amin"},{"family":"Battin","given":"Tom J."}],"issued":{"date-parts":[["2019",4]]}}}],"schema":"https://github.com/citation-style-language/schema/raw/master/csl-citation.json"}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Ulseth et al. (2019)</w:t>
      </w:r>
      <w:r w:rsidRPr="003D61DC">
        <w:rPr>
          <w:rFonts w:ascii="Times New Roman" w:hAnsi="Times New Roman" w:cs="Times New Roman"/>
        </w:rPr>
        <w:fldChar w:fldCharType="end"/>
      </w:r>
      <w:r w:rsidRPr="003D61DC">
        <w:rPr>
          <w:rFonts w:ascii="Times New Roman" w:hAnsi="Times New Roman" w:cs="Times New Roman"/>
        </w:rPr>
        <w:t xml:space="preserve"> demonstrate that increasing the stream bed roughness to depth ratio causes large increases in gas exchange because of the increased turbulence which is typical of low order mountain streams.  The same study also suggests that stream slope above 4% causes disproportionate increases in gas exchange because air bubbles begin to form and become entrained in the water column.  This study does not suggest an equation to use for my application, however there appears to be much work attempting to extend equations for predictions of gas exchange rates to headwater mountainous streams and this may be expected in the near future.</w:t>
      </w:r>
    </w:p>
    <w:p w14:paraId="22318C63" w14:textId="2239CBA5" w:rsidR="00812479" w:rsidRPr="003D61DC" w:rsidRDefault="00812479" w:rsidP="003D61DC">
      <w:pPr>
        <w:spacing w:line="480" w:lineRule="auto"/>
        <w:ind w:firstLine="720"/>
        <w:rPr>
          <w:rFonts w:ascii="Times New Roman" w:hAnsi="Times New Roman" w:cs="Times New Roman"/>
        </w:rPr>
      </w:pPr>
      <w:r w:rsidRPr="003D61DC">
        <w:rPr>
          <w:rFonts w:ascii="Times New Roman" w:hAnsi="Times New Roman" w:cs="Times New Roman"/>
        </w:rPr>
        <w:t xml:space="preserve">Other techniques for estimating the gas exchange rate in headwaters likely exist for future studies of this kind.  </w:t>
      </w:r>
      <w:r w:rsidRPr="003D61DC">
        <w:rPr>
          <w:rFonts w:ascii="Times New Roman" w:hAnsi="Times New Roman" w:cs="Times New Roman"/>
        </w:rPr>
        <w:fldChar w:fldCharType="begin"/>
      </w:r>
      <w:r w:rsidR="00C945B5">
        <w:rPr>
          <w:rFonts w:ascii="Times New Roman" w:hAnsi="Times New Roman" w:cs="Times New Roman"/>
        </w:rPr>
        <w:instrText xml:space="preserve"> ADDIN ZOTERO_ITEM CSL_CITATION {"citationID":"cLGKAHYv","properties":{"formattedCitation":"(Pennington et al. 2018)","plainCitation":"(Pennington et al. 2018)","dontUpdate":true,"noteIndex":0},"citationItems":[{"id":242,"uris":["http://zotero.org/users/local/WH62bQVK/items/NJG6RMHZ"],"uri":["http://zotero.org/users/local/WH62bQVK/items/NJG6RMHZ"],"itemData":{"id":242,"type":"article-journal","title":"Measurement of gas-exchange rate in streams by the oxygen–carbon method","container-title":"Freshwater Science","page":"222-237","volume":"37","issue":"2","source":"Crossref","abstract":"The gas-exchange rate between streams and the atmosphere is needed to measure in-stream ecological processes and C processing in rivers and streams. Current methods include empirical relationships to hydraulics, direct injection of a tracer gas, and modeling based on O2 or C diel curves. All existing methods have strengths and drawbacks and most are limited to point measurements or are unable to measure diel variation in exchange rate. Researchers continue to search for better techniques, particularly for steep streams with high rates of gas exchange and low primary productivity. We present the O22C (OC) method for calculating gas-exchange rates via simultaneous measurement of O2 and dissolved inorganic C (DIC). Gas-exchange rates are calculated by solving the combined stream transport equation for O2 and DIC. The output is a time-series of aeration rates at the same sampling frequency as the input O2 and C data. Field tests in a 4th-order montane stream in Oregon, USA, indicate that the method is suitable for stream reaches with high downstream gas-concentration gradients and saturation deficits. The mean modeled aeration rate adjusted to 177C (3.25/h) agreed well with the value of 3.22/h from direct gas injection. Net ecosystem production calculated with the modeled aeration rate (21.69 g O2 m22 d21) was consistent with the result obtained with direct gas injection (21.60 g O2 m22 d21). An assumption of the model is a constant respiration quotient, but results indicated that the respiration quotient may be time variable. Sensitivity analysis indicated that application of the OC method is limited to reaches with a suitable change in combined O2 and CO2 concentration ≥ </w:instrText>
      </w:r>
      <w:r w:rsidR="00C945B5">
        <w:rPr>
          <w:rFonts w:ascii="Cambria Math" w:hAnsi="Cambria Math" w:cs="Cambria Math"/>
        </w:rPr>
        <w:instrText>∼</w:instrText>
      </w:r>
      <w:r w:rsidR="00C945B5">
        <w:rPr>
          <w:rFonts w:ascii="Times New Roman" w:hAnsi="Times New Roman" w:cs="Times New Roman"/>
        </w:rPr>
        <w:instrText xml:space="preserve">4 lmol/L and combined O2 and CO2 saturation deﬁcits ≈ 4 lmol/L, characteristic of smaller gaining streams. Preliminary application of the OC method indicates it could be useful to practitioners interested in continuous measurement of gas-exchange rates.","DOI":"10.1086/698018","ISSN":"2161-9549, 2161-9565","language":"en","author":[{"family":"Pennington","given":"Robert"},{"family":"Argerich","given":"Alba"},{"family":"Haggerty","given":"Roy"}],"issued":{"date-parts":[["2018",6]]}}}],"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Pennington et al. (2018)</w:t>
      </w:r>
      <w:r w:rsidRPr="003D61DC">
        <w:rPr>
          <w:rFonts w:ascii="Times New Roman" w:hAnsi="Times New Roman" w:cs="Times New Roman"/>
        </w:rPr>
        <w:fldChar w:fldCharType="end"/>
      </w:r>
      <w:r w:rsidRPr="003D61DC">
        <w:rPr>
          <w:rFonts w:ascii="Times New Roman" w:hAnsi="Times New Roman" w:cs="Times New Roman"/>
        </w:rPr>
        <w:t xml:space="preserve"> found that the gas exchange rate can be calculated from the simultaneous measurement of both DO and CO</w:t>
      </w:r>
      <w:r w:rsidRPr="003D61DC">
        <w:rPr>
          <w:rFonts w:ascii="Times New Roman" w:hAnsi="Times New Roman" w:cs="Times New Roman"/>
          <w:vertAlign w:val="subscript"/>
        </w:rPr>
        <w:t>2</w:t>
      </w:r>
      <w:r w:rsidRPr="003D61DC">
        <w:rPr>
          <w:rFonts w:ascii="Times New Roman" w:hAnsi="Times New Roman" w:cs="Times New Roman"/>
        </w:rPr>
        <w:t xml:space="preserve">.  This technique involves more instrumentation and more complex calculations but is </w:t>
      </w:r>
      <w:proofErr w:type="spellStart"/>
      <w:r w:rsidRPr="003D61DC">
        <w:rPr>
          <w:rFonts w:ascii="Times New Roman" w:hAnsi="Times New Roman" w:cs="Times New Roman"/>
        </w:rPr>
        <w:t>uninvasive</w:t>
      </w:r>
      <w:proofErr w:type="spellEnd"/>
      <w:r w:rsidRPr="003D61DC">
        <w:rPr>
          <w:rFonts w:ascii="Times New Roman" w:hAnsi="Times New Roman" w:cs="Times New Roman"/>
        </w:rPr>
        <w:t xml:space="preserve"> and produces a time-series of the gas exchange rate such that if environment conditions change which alter the gas exchange (e.g. flow variation, surface wind movement) this change will be accounted for.  Another promising and creative avenue of </w:t>
      </w:r>
      <w:r w:rsidRPr="003D61DC">
        <w:rPr>
          <w:rFonts w:ascii="Times New Roman" w:hAnsi="Times New Roman" w:cs="Times New Roman"/>
        </w:rPr>
        <w:lastRenderedPageBreak/>
        <w:t xml:space="preserve">research in this area makes use of sound.  </w:t>
      </w:r>
      <w:r w:rsidRPr="003D61DC">
        <w:rPr>
          <w:rFonts w:ascii="Times New Roman" w:hAnsi="Times New Roman" w:cs="Times New Roman"/>
        </w:rPr>
        <w:fldChar w:fldCharType="begin"/>
      </w:r>
      <w:r w:rsidR="00C945B5">
        <w:rPr>
          <w:rFonts w:ascii="Times New Roman" w:hAnsi="Times New Roman" w:cs="Times New Roman"/>
        </w:rPr>
        <w:instrText xml:space="preserve"> ADDIN ZOTERO_ITEM CSL_CITATION {"citationID":"3YRetFt8","properties":{"formattedCitation":"(Morse et al. 2007)","plainCitation":"(Morse et al. 2007)","dontUpdate":true,"noteIndex":0},"citationItems":[{"id":240,"uris":["http://zotero.org/users/local/WH62bQVK/items/RESTC86J"],"uri":["http://zotero.org/users/local/WH62bQVK/items/RESTC86J"],"itemData":{"id":240,"type":"article-journal","title":"Using sound pressure to estimate reaeration in streams","container-title":"Journal of the North American Benthological Society","page":"28-37","volume":"26","issue":"1","source":"Crossref","abstract":"The reaeration coefﬁcient (k) is an essential and sensitive component of the equations used to calculate whole-stream metabolism (WSM) for a stream reach by the open-channel method. However, the empirical methods used to estimate k (e.g., by propane or sulfur hexaﬂuoride evasion rates) are time consuming and costly. We reasoned that the reaeration rate (the product of k and the dissolved O2 deﬁcit or surplus) and sound level (noise) are related to turbulence in a stream and, thus, sound level should be related to reaeration. We used a simple and inexpensive sound level meter to measure sound levels at a ﬁxed height (30 cm) above key geomorphic features (e.g., pools, rifﬂes, cascades) in several streams in Alaska and Vermont. We calculated a feature-weighted average sound pressure for selected stream reaches based on the proportion of these geomorphic features within each reach. We calculated k in the Alaskan stream reaches based on propane evasion rates and found a strong linear relationship to the featureweighted average sound pressure (n ¼ 11, r 2 ¼ 0.94, p , 0.001). We concluded that the sound pressure method, which requires ;0.5 h to complete and relies on inexpensive instrumentation, provides estimates of k that are comparable to estimates from the more resource-intensive volatile gas-evasion method. In the Vermont stream reaches, we were able to create a sound pressure–stage rating curve, similar to a hydrologic rating curve. Combining the k–sound pressure relationship with the sound pressure–stage rating curve holds promise as a way to estimate reaeration continuously, at modest cost and effort, and on a time scale similar to that on which dissolved O2, temperature, and light values are recorded to calculate WSM.","DOI":"10.1899/0887-3593(2007)26[28:USPTER]2.0.CO;2","ISSN":"0887-3593, 1937-237X","language":"en","author":[{"family":"Morse","given":"Nathaniel"},{"family":"Bowden","given":"William Breck"},{"family":"Hackman","given":"Alexander"},{"family":"Pruden","given":"Celia"},{"family":"Steiner","given":"Erin"},{"family":"Berger","given":"Elliott"}],"issued":{"date-parts":[["2007",3]]}}}],"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Morse et al. (2007)</w:t>
      </w:r>
      <w:r w:rsidRPr="003D61DC">
        <w:rPr>
          <w:rFonts w:ascii="Times New Roman" w:hAnsi="Times New Roman" w:cs="Times New Roman"/>
        </w:rPr>
        <w:fldChar w:fldCharType="end"/>
      </w:r>
      <w:r w:rsidRPr="003D61DC">
        <w:rPr>
          <w:rFonts w:ascii="Times New Roman" w:hAnsi="Times New Roman" w:cs="Times New Roman"/>
        </w:rPr>
        <w:t xml:space="preserve"> reasoned that turbulence drives gas exchange in steep streams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{"citationID":"DJo0ODmw","properties":{"formattedCitation":"(Chanson and Toombes 2003)","plainCitation":"(Chanson and Toombes 2003)","noteIndex":0},"citationItems":[{"id":243,"uris":["http://zotero.org/users/local/WH62bQVK/items/7E2H7WMW"],"uri":["http://zotero.org/users/local/WH62bQVK/items/7E2H7WMW"],"itemData":{"id":243,"type":"article-journal","title":"Strong interactions between free-surface aeration and turbulence in an open channel flow","container-title":"Experimental Thermal and Fluid Science","collection-title":"14th Australasian Fluid Mechanics Conference","page":"525-535","volume":"27","issue":"5","source":"ScienceDirect","abstract":"High-velocity free-surface flows may be characterised by strong free-surface aeration. In turn the entrained air bubbles are expected to interact with the flow turbulence. An experimental study was conducted in supercritical open channel flows down a cascade. Measurements included time-averaged air–water flow properties, air and water chord sizes, and interfacial areas. High levels of turbulence were associated consistently with large air–water interfacial areas. Altogether the study contributes to a better understanding of the basic interfacial processes in re-aeration cascades.","DOI":"10.1016/S0894-1777(02)00266-2","ISSN":"0894-1777","journalAbbreviation":"Experimental Thermal and Fluid Science","author":[{"family":"Chanson","given":"Hubert"},{"family":"Toombes","given":"Luke"}],"issued":{"date-parts":[["2003",5,1]]}}}],"schema":"https://github.com/citation-style-language/schema/raw/master/csl-citation.json"}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(Chanson and Toombes 2003)</w:t>
      </w:r>
      <w:r w:rsidRPr="003D61DC">
        <w:rPr>
          <w:rFonts w:ascii="Times New Roman" w:hAnsi="Times New Roman" w:cs="Times New Roman"/>
        </w:rPr>
        <w:fldChar w:fldCharType="end"/>
      </w:r>
      <w:r w:rsidRPr="003D61DC">
        <w:rPr>
          <w:rFonts w:ascii="Times New Roman" w:hAnsi="Times New Roman" w:cs="Times New Roman"/>
        </w:rPr>
        <w:t xml:space="preserve"> and turbulence has acoustic properties </w:t>
      </w:r>
      <w:r w:rsidRPr="003D61DC">
        <w:rPr>
          <w:rFonts w:ascii="Times New Roman" w:hAnsi="Times New Roman" w:cs="Times New Roman"/>
        </w:rPr>
        <w:fldChar w:fldCharType="begin"/>
      </w:r>
      <w:r w:rsidRPr="003D61DC">
        <w:rPr>
          <w:rFonts w:ascii="Times New Roman" w:hAnsi="Times New Roman" w:cs="Times New Roman"/>
        </w:rPr>
        <w:instrText xml:space="preserve"> ADDIN ZOTERO_ITEM CSL_CITATION {"citationID":"jgL6cMOW","properties":{"formattedCitation":"(Leighton 2012)","plainCitation":"(Leighton 2012)","noteIndex":0},"citationItems":[{"id":246,"uris":["http://zotero.org/users/local/WH62bQVK/items/HMHDHV43"],"uri":["http://zotero.org/users/local/WH62bQVK/items/HMHDHV43"],"itemData":{"id":246,"type":"article-journal","title":"From seas to surgeries, from babbling brooks to baby scans: the acoustics of gas bubbles in liquids","container-title":"International Journal of Modern Physics B","source":"www.worldscientific.com","archive_location":"world","abstract":"Gas bubbles are the most potent naturally-occurring entities that influence the acoustic environment in liquids. Upon entrainment under breaking waves, waterfalls, or rainfall over water, each bubble undergoes small amplitude decaying pulsations with a natural frequency that varies approximately inversely with the bubble radius, giving rise to the \"plink\" of a dripping tap or the roar of a cataract. When they occur in their millions per cubic metre in the top few metres of the ocean, bubbles can dominate the underwater sound field. Similarly, when driven by an incident sound field, bubbles exhibit a strong pulsation resonance. Acoustic scatter by bubbles can confound sonar in the shallow waters which typify many modern maritime military operations. If they are driven by sound fields of sufficient amplitude, the bubble pulsations can become highly nonlinear. These nonlinearities might be exploited to enhance sonar, or to monitor the bubble population. Such oceanic monitoring is important, for example, beca...","URL":"https://www.worldscientific.com/doi/pdf/10.1142/S0217979204026494","DOI":"10.1142/S0217979204026494","shortTitle":"FROM SEAS TO SURGERIES, FROM BABBLING BROOKS TO BABY SCANS","language":"en","author":[{"family":"Leighton","given":"T. G."}],"issued":{"date-parts":[["2012"]]},"accessed":{"date-parts":[["2019",4,5]]}}}],"schema":"https://github.com/citation-style-language/schema/raw/master/csl-citation.json"} </w:instrText>
      </w:r>
      <w:r w:rsidRPr="003D61DC">
        <w:rPr>
          <w:rFonts w:ascii="Times New Roman" w:hAnsi="Times New Roman" w:cs="Times New Roman"/>
        </w:rPr>
        <w:fldChar w:fldCharType="separate"/>
      </w:r>
      <w:r w:rsidRPr="003D61DC">
        <w:rPr>
          <w:rFonts w:ascii="Times New Roman" w:hAnsi="Times New Roman" w:cs="Times New Roman"/>
        </w:rPr>
        <w:t>(Leighton 2012)</w:t>
      </w:r>
      <w:r w:rsidRPr="003D61DC">
        <w:rPr>
          <w:rFonts w:ascii="Times New Roman" w:hAnsi="Times New Roman" w:cs="Times New Roman"/>
        </w:rPr>
        <w:fldChar w:fldCharType="end"/>
      </w:r>
      <w:r w:rsidRPr="003D61DC">
        <w:rPr>
          <w:rFonts w:ascii="Times New Roman" w:hAnsi="Times New Roman" w:cs="Times New Roman"/>
        </w:rPr>
        <w:t>.  This led them to compare the sound coming from a stream at a standardized distance to measured gas exchange from gas injections.  This study found a strong linear relationship between gas exchange and sound levels and has the benefit of using inexpensive equipment and simple methodology.</w:t>
      </w:r>
    </w:p>
    <w:p w14:paraId="3828B566" w14:textId="1D75391B" w:rsidR="005F5887" w:rsidRDefault="005F5887" w:rsidP="005F5887">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Conclusion</w:t>
      </w:r>
    </w:p>
    <w:p w14:paraId="780210FA" w14:textId="77777777" w:rsidR="00CD2F1B" w:rsidRDefault="006A5D0E" w:rsidP="003D61DC">
      <w:pPr>
        <w:spacing w:line="480" w:lineRule="auto"/>
        <w:ind w:firstLine="720"/>
        <w:rPr>
          <w:rFonts w:ascii="Times New Roman" w:hAnsi="Times New Roman" w:cs="Times New Roman"/>
        </w:rPr>
      </w:pPr>
      <w:r>
        <w:rPr>
          <w:rFonts w:ascii="Times New Roman" w:hAnsi="Times New Roman" w:cs="Times New Roman"/>
        </w:rPr>
        <w:t>It appears that the mountainous headwater streams in Kittitas County I studied display characteristics that are fairly consistent with what would be expected.  The streams are steep, cool, dark, low in nitrogen, and</w:t>
      </w:r>
      <w:r w:rsidRPr="006A5D0E">
        <w:rPr>
          <w:rFonts w:ascii="Times New Roman" w:hAnsi="Times New Roman" w:cs="Times New Roman"/>
        </w:rPr>
        <w:t xml:space="preserve"> </w:t>
      </w:r>
      <w:r>
        <w:rPr>
          <w:rFonts w:ascii="Times New Roman" w:hAnsi="Times New Roman" w:cs="Times New Roman"/>
        </w:rPr>
        <w:t xml:space="preserve">high in DOC.  They are unexpectedly high in SRP.  The </w:t>
      </w:r>
      <w:r w:rsidR="00CD2F1B">
        <w:rPr>
          <w:rFonts w:ascii="Times New Roman" w:hAnsi="Times New Roman" w:cs="Times New Roman"/>
        </w:rPr>
        <w:t xml:space="preserve">cutthroat </w:t>
      </w:r>
      <w:r>
        <w:rPr>
          <w:rFonts w:ascii="Times New Roman" w:hAnsi="Times New Roman" w:cs="Times New Roman"/>
        </w:rPr>
        <w:t>trout biomass is within expected ranges and</w:t>
      </w:r>
      <w:r w:rsidR="00CD2F1B">
        <w:rPr>
          <w:rFonts w:ascii="Times New Roman" w:hAnsi="Times New Roman" w:cs="Times New Roman"/>
        </w:rPr>
        <w:t xml:space="preserve"> the fish</w:t>
      </w:r>
      <w:r>
        <w:rPr>
          <w:rFonts w:ascii="Times New Roman" w:hAnsi="Times New Roman" w:cs="Times New Roman"/>
        </w:rPr>
        <w:t xml:space="preserve"> prefer colder water probably because of competition with </w:t>
      </w:r>
      <w:r w:rsidR="00CD2F1B">
        <w:rPr>
          <w:rFonts w:ascii="Times New Roman" w:hAnsi="Times New Roman" w:cs="Times New Roman"/>
        </w:rPr>
        <w:t>rainbow trout.  They seem to prefer more open canopies likely because of prey availability.</w:t>
      </w:r>
    </w:p>
    <w:p w14:paraId="137449B5" w14:textId="1496CB4D" w:rsidR="007C7BE9" w:rsidRPr="003D61DC" w:rsidRDefault="00CD2F1B" w:rsidP="003D61DC">
      <w:pPr>
        <w:spacing w:line="480" w:lineRule="auto"/>
        <w:ind w:firstLine="720"/>
        <w:rPr>
          <w:rFonts w:ascii="Times New Roman" w:hAnsi="Times New Roman" w:cs="Times New Roman"/>
        </w:rPr>
      </w:pPr>
      <w:r>
        <w:rPr>
          <w:rFonts w:ascii="Times New Roman" w:hAnsi="Times New Roman" w:cs="Times New Roman"/>
        </w:rPr>
        <w:t>I was not able to reliably estimate metabolism because my methodology of determining gas exchange was flawed.  Without reliable metabolism values I was not able to establish a relationship with trout biomass.  Future research will likely produce methodology to easily and reliably estimate metabolism in headwaters whereupon trout biomass may be shown to exhibit a positive relationship with GPP.</w:t>
      </w:r>
    </w:p>
    <w:sectPr w:rsidR="007C7BE9" w:rsidRPr="003D61DC" w:rsidSect="00215E25">
      <w:headerReference w:type="even" r:id="rId28"/>
      <w:headerReference w:type="default" r:id="rId29"/>
      <w:footerReference w:type="even" r:id="rId30"/>
      <w:footerReference w:type="default" r:id="rId31"/>
      <w:pgSz w:w="12240" w:h="15840"/>
      <w:pgMar w:top="1440" w:right="1440" w:bottom="1440" w:left="216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lay" w:date="2019-03-16T21:40:00Z" w:initials="C">
    <w:p w14:paraId="148509E8" w14:textId="638F7FD0" w:rsidR="00D43C79" w:rsidRDefault="00D43C79">
      <w:pPr>
        <w:pStyle w:val="CommentText"/>
      </w:pPr>
      <w:r>
        <w:rPr>
          <w:rStyle w:val="CommentReference"/>
        </w:rPr>
        <w:annotationRef/>
      </w:r>
      <w:r>
        <w:t>P1 (I’m leaving these here as road miles to make it easier to talk about</w:t>
      </w:r>
    </w:p>
  </w:comment>
  <w:comment w:id="8" w:author="Clay Arango" w:date="2019-04-15T13:32:00Z" w:initials="CA">
    <w:p w14:paraId="62BA6AD7" w14:textId="1A25DC35" w:rsidR="00D43C79" w:rsidRDefault="00D43C79">
      <w:pPr>
        <w:pStyle w:val="CommentText"/>
      </w:pPr>
      <w:r>
        <w:rPr>
          <w:rStyle w:val="CommentReference"/>
        </w:rPr>
        <w:annotationRef/>
      </w:r>
      <w:r>
        <w:t>Always use the serial comma</w:t>
      </w:r>
    </w:p>
  </w:comment>
  <w:comment w:id="18" w:author="Clay Arango" w:date="2019-04-15T13:34:00Z" w:initials="CA">
    <w:p w14:paraId="48C03EF9" w14:textId="349F83B4" w:rsidR="00D43C79" w:rsidRDefault="00D43C79">
      <w:pPr>
        <w:pStyle w:val="CommentText"/>
      </w:pPr>
      <w:r>
        <w:t xml:space="preserve">Baseflow?  Average peak flow?  </w:t>
      </w:r>
      <w:r>
        <w:rPr>
          <w:rStyle w:val="CommentReference"/>
        </w:rPr>
        <w:annotationRef/>
      </w:r>
      <w:r>
        <w:t>Citation here</w:t>
      </w:r>
    </w:p>
  </w:comment>
  <w:comment w:id="25" w:author="Clay Arango" w:date="2019-04-15T13:36:00Z" w:initials="CA">
    <w:p w14:paraId="618DF3F1" w14:textId="2D94A087" w:rsidR="00D43C79" w:rsidRDefault="00D43C79">
      <w:pPr>
        <w:pStyle w:val="CommentText"/>
      </w:pPr>
      <w:r>
        <w:rPr>
          <w:rStyle w:val="CommentReference"/>
        </w:rPr>
        <w:annotationRef/>
      </w:r>
      <w:r>
        <w:t>This is first order specifically, but headwaters are typically considered 1</w:t>
      </w:r>
      <w:r w:rsidRPr="00761AE0">
        <w:rPr>
          <w:vertAlign w:val="superscript"/>
        </w:rPr>
        <w:t>st</w:t>
      </w:r>
      <w:r>
        <w:t xml:space="preserve"> or 2</w:t>
      </w:r>
      <w:r w:rsidRPr="00761AE0">
        <w:rPr>
          <w:vertAlign w:val="superscript"/>
        </w:rPr>
        <w:t>nd</w:t>
      </w:r>
      <w:r>
        <w:t xml:space="preserve"> order.  </w:t>
      </w:r>
    </w:p>
  </w:comment>
  <w:comment w:id="13" w:author="Clay" w:date="2019-03-16T21:40:00Z" w:initials="C">
    <w:p w14:paraId="3FBF78FC" w14:textId="77777777" w:rsidR="00D43C79" w:rsidRDefault="00D43C79" w:rsidP="00A36035">
      <w:pPr>
        <w:pStyle w:val="CommentText"/>
      </w:pPr>
      <w:r>
        <w:rPr>
          <w:rStyle w:val="CommentReference"/>
        </w:rPr>
        <w:annotationRef/>
      </w:r>
      <w:r>
        <w:t>So maybe here you can expand a little.  Most of your streams are probably 2</w:t>
      </w:r>
      <w:r w:rsidRPr="002141D9">
        <w:rPr>
          <w:vertAlign w:val="superscript"/>
        </w:rPr>
        <w:t>nd</w:t>
      </w:r>
      <w:r>
        <w:t xml:space="preserve"> order, maybe 3</w:t>
      </w:r>
      <w:r w:rsidRPr="002141D9">
        <w:rPr>
          <w:vertAlign w:val="superscript"/>
        </w:rPr>
        <w:t>rd</w:t>
      </w:r>
      <w:r>
        <w:t xml:space="preserve"> based on Strahler and 24k maps. Seems like headwater are generally considered like 1-3 order, aren’t they?  Either way, maybe you should expand what you have here to include the level of streams you have studied</w:t>
      </w:r>
    </w:p>
  </w:comment>
  <w:comment w:id="38" w:author="Clay" w:date="2019-03-16T21:40:00Z" w:initials="C">
    <w:p w14:paraId="51F203F9" w14:textId="2A9B9C8A" w:rsidR="00D43C79" w:rsidRDefault="00D43C79">
      <w:pPr>
        <w:pStyle w:val="CommentText"/>
      </w:pPr>
      <w:r>
        <w:rPr>
          <w:rStyle w:val="CommentReference"/>
        </w:rPr>
        <w:annotationRef/>
      </w:r>
      <w:proofErr w:type="gramStart"/>
      <w:r>
        <w:t>is</w:t>
      </w:r>
      <w:proofErr w:type="gramEnd"/>
      <w:r>
        <w:t xml:space="preserve"> this hinting at the “rapid biogeochemical cycling” of headwater streams?  If so, just say it.  “</w:t>
      </w:r>
      <w:proofErr w:type="gramStart"/>
      <w:r>
        <w:t>headwater</w:t>
      </w:r>
      <w:proofErr w:type="gramEnd"/>
      <w:r>
        <w:t xml:space="preserve"> streams are sites of rapid nutrient transformation…” but then you have to explain why that’s important</w:t>
      </w:r>
    </w:p>
  </w:comment>
  <w:comment w:id="44" w:author="Clay Arango" w:date="2019-04-15T13:38:00Z" w:initials="CA">
    <w:p w14:paraId="668C5ADE" w14:textId="386A097E" w:rsidR="00D43C79" w:rsidRDefault="00D43C79">
      <w:pPr>
        <w:pStyle w:val="CommentText"/>
      </w:pPr>
      <w:r>
        <w:rPr>
          <w:rStyle w:val="CommentReference"/>
        </w:rPr>
        <w:annotationRef/>
      </w:r>
      <w:proofErr w:type="gramStart"/>
      <w:r>
        <w:t>almost</w:t>
      </w:r>
      <w:proofErr w:type="gramEnd"/>
      <w:r>
        <w:t xml:space="preserve"> everything in this paragraph is water quality and not biodiversity, so take out biodiversity here</w:t>
      </w:r>
    </w:p>
  </w:comment>
  <w:comment w:id="99" w:author="Clay Arango" w:date="2019-04-15T14:17:00Z" w:initials="CA">
    <w:p w14:paraId="7654B9BB" w14:textId="79423117" w:rsidR="00D43C79" w:rsidRDefault="00D43C79">
      <w:pPr>
        <w:pStyle w:val="CommentText"/>
      </w:pPr>
      <w:r>
        <w:rPr>
          <w:rStyle w:val="CommentReference"/>
        </w:rPr>
        <w:annotationRef/>
      </w:r>
      <w:proofErr w:type="gramStart"/>
      <w:r>
        <w:t>are</w:t>
      </w:r>
      <w:proofErr w:type="gramEnd"/>
      <w:r>
        <w:t xml:space="preserve"> these non-salmonid species?  I’m wondering </w:t>
      </w:r>
      <w:proofErr w:type="spellStart"/>
      <w:r>
        <w:t>bc</w:t>
      </w:r>
      <w:proofErr w:type="spellEnd"/>
      <w:r>
        <w:t xml:space="preserve"> this whole paragraph is about trout, but the 1</w:t>
      </w:r>
      <w:r w:rsidRPr="00DC031E">
        <w:rPr>
          <w:vertAlign w:val="superscript"/>
        </w:rPr>
        <w:t>st</w:t>
      </w:r>
      <w:r>
        <w:t xml:space="preserve"> and 3</w:t>
      </w:r>
      <w:r w:rsidRPr="00DC031E">
        <w:rPr>
          <w:vertAlign w:val="superscript"/>
        </w:rPr>
        <w:t>rd</w:t>
      </w:r>
      <w:r>
        <w:t xml:space="preserve"> sentences imply other species besides trout. So I would recommend making this all about trout and adding a few more examples to bump up the length, or making a more clear funnel from fish use of headwaters in general to trout in PNW streams.</w:t>
      </w:r>
    </w:p>
  </w:comment>
  <w:comment w:id="102" w:author="Clay" w:date="2019-03-16T21:40:00Z" w:initials="C">
    <w:p w14:paraId="0F178637" w14:textId="77777777" w:rsidR="00D43C79" w:rsidRDefault="00D43C79" w:rsidP="00177584">
      <w:pPr>
        <w:pStyle w:val="CommentText"/>
      </w:pPr>
      <w:r>
        <w:rPr>
          <w:rStyle w:val="CommentReference"/>
        </w:rPr>
        <w:annotationRef/>
      </w:r>
      <w:proofErr w:type="gramStart"/>
      <w:r>
        <w:t>yes</w:t>
      </w:r>
      <w:proofErr w:type="gramEnd"/>
    </w:p>
  </w:comment>
  <w:comment w:id="101" w:author="Clay Arango" w:date="2019-04-15T14:26:00Z" w:initials="CA">
    <w:p w14:paraId="01CFCCA9" w14:textId="0E694420" w:rsidR="00D43C79" w:rsidRDefault="00D43C79">
      <w:pPr>
        <w:pStyle w:val="CommentText"/>
      </w:pPr>
      <w:r>
        <w:rPr>
          <w:rStyle w:val="CommentReference"/>
        </w:rPr>
        <w:annotationRef/>
      </w:r>
      <w:r>
        <w:t>I’m not sure where this goes yet, but it doesn’t go here.</w:t>
      </w:r>
    </w:p>
    <w:p w14:paraId="1BF81CE6" w14:textId="77777777" w:rsidR="00D43C79" w:rsidRDefault="00D43C79">
      <w:pPr>
        <w:pStyle w:val="CommentText"/>
      </w:pPr>
    </w:p>
    <w:p w14:paraId="18796CB0" w14:textId="3F617493" w:rsidR="00D43C79" w:rsidRDefault="00D43C79">
      <w:pPr>
        <w:pStyle w:val="CommentText"/>
      </w:pPr>
      <w:r>
        <w:t>Is this paragraph a discussion of the factors that often relate to GPP and ER?  If so, fold this into the next paragraph, or start a new paragraph with the topic sentence something about frequent controls on GPP and ER</w:t>
      </w:r>
    </w:p>
  </w:comment>
  <w:comment w:id="113" w:author="Clay Arango" w:date="2019-04-15T14:29:00Z" w:initials="CA">
    <w:p w14:paraId="1C9459A2" w14:textId="1E8CD5F0" w:rsidR="00D43C79" w:rsidRDefault="00D43C79">
      <w:pPr>
        <w:pStyle w:val="CommentText"/>
      </w:pPr>
      <w:r>
        <w:rPr>
          <w:rStyle w:val="CommentReference"/>
        </w:rPr>
        <w:annotationRef/>
      </w:r>
      <w:r>
        <w:t>Got some formatting problems here</w:t>
      </w:r>
    </w:p>
  </w:comment>
  <w:comment w:id="119" w:author="Clay Arango" w:date="2019-04-15T14:31:00Z" w:initials="CA">
    <w:p w14:paraId="18C1F117" w14:textId="434E2BF7" w:rsidR="00D43C79" w:rsidRDefault="00D43C79">
      <w:pPr>
        <w:pStyle w:val="CommentText"/>
      </w:pPr>
      <w:r>
        <w:rPr>
          <w:rStyle w:val="CommentReference"/>
        </w:rPr>
        <w:annotationRef/>
      </w:r>
      <w:r>
        <w:t>I moved this from above so that you can put the controls on ER and GPP up there and use this as the topic sentence for the coming paragraph</w:t>
      </w:r>
    </w:p>
  </w:comment>
  <w:comment w:id="122" w:author="Clay Arango" w:date="2019-04-15T14:32:00Z" w:initials="CA">
    <w:p w14:paraId="06943A0F" w14:textId="5E07A772" w:rsidR="00D43C79" w:rsidRDefault="00D43C79">
      <w:pPr>
        <w:pStyle w:val="CommentText"/>
      </w:pPr>
      <w:r>
        <w:rPr>
          <w:rStyle w:val="CommentReference"/>
        </w:rPr>
        <w:annotationRef/>
      </w:r>
      <w:r>
        <w:t>Given the scope of the master’s thesis, I think you could as a sentence or two listing some of the other methods for measuring metabolism as a way to contrast against the beginning of this second sentence.</w:t>
      </w:r>
    </w:p>
  </w:comment>
  <w:comment w:id="134" w:author="Clay Arango" w:date="2019-04-15T14:37:00Z" w:initials="CA">
    <w:p w14:paraId="291AD77A" w14:textId="1C7333D7" w:rsidR="00D43C79" w:rsidRDefault="00D43C79">
      <w:pPr>
        <w:pStyle w:val="CommentText"/>
      </w:pPr>
      <w:r>
        <w:rPr>
          <w:rStyle w:val="CommentReference"/>
        </w:rPr>
        <w:annotationRef/>
      </w:r>
      <w:r>
        <w:t>This isn’t in the model is it?</w:t>
      </w:r>
    </w:p>
  </w:comment>
  <w:comment w:id="140" w:author="Clay" w:date="2019-03-16T21:40:00Z" w:initials="C">
    <w:p w14:paraId="0967612F" w14:textId="72A08986" w:rsidR="00D43C79" w:rsidRDefault="00D43C79">
      <w:pPr>
        <w:pStyle w:val="CommentText"/>
      </w:pPr>
      <w:r>
        <w:rPr>
          <w:rStyle w:val="CommentReference"/>
        </w:rPr>
        <w:annotationRef/>
      </w:r>
      <w:r>
        <w:t>P10</w:t>
      </w:r>
    </w:p>
  </w:comment>
  <w:comment w:id="142" w:author="Clay Arango" w:date="2019-04-15T14:41:00Z" w:initials="CA">
    <w:p w14:paraId="725C76B1" w14:textId="6C367021" w:rsidR="00D43C79" w:rsidRDefault="00D43C79">
      <w:pPr>
        <w:pStyle w:val="CommentText"/>
      </w:pPr>
      <w:r>
        <w:rPr>
          <w:rStyle w:val="CommentReference"/>
        </w:rPr>
        <w:annotationRef/>
      </w:r>
      <w:proofErr w:type="gramStart"/>
      <w:r>
        <w:t>citation</w:t>
      </w:r>
      <w:proofErr w:type="gramEnd"/>
    </w:p>
  </w:comment>
  <w:comment w:id="141" w:author="Clay Arango" w:date="2019-04-16T12:33:00Z" w:initials="CA">
    <w:p w14:paraId="6178A189" w14:textId="16C13706" w:rsidR="00D43C79" w:rsidRDefault="00D43C79">
      <w:pPr>
        <w:pStyle w:val="CommentText"/>
      </w:pPr>
      <w:r>
        <w:rPr>
          <w:rStyle w:val="CommentReference"/>
        </w:rPr>
        <w:annotationRef/>
      </w:r>
      <w:r>
        <w:t>A logical question would be, “why did you measure K this way then?” when you didn’t really discover that this was a problem until later.</w:t>
      </w:r>
      <w:r w:rsidR="005242EB">
        <w:t xml:space="preserve"> Remove this from here since you address it thoroughly in your methods</w:t>
      </w:r>
    </w:p>
  </w:comment>
  <w:comment w:id="143" w:author="Zach Lessig" w:date="2019-03-16T21:40:00Z" w:initials="ZL">
    <w:p w14:paraId="06B74A88" w14:textId="15403BE0" w:rsidR="00D43C79" w:rsidRDefault="00D43C79">
      <w:pPr>
        <w:pStyle w:val="CommentText"/>
      </w:pPr>
      <w:r>
        <w:rPr>
          <w:rStyle w:val="CommentReference"/>
        </w:rPr>
        <w:annotationRef/>
      </w:r>
      <w:r>
        <w:t>This may belong in methods however I wanted to ask the reader to entertain this approach as a possibility and establish some background before I just say that I did it.</w:t>
      </w:r>
    </w:p>
  </w:comment>
  <w:comment w:id="144" w:author="Clay" w:date="2019-03-16T21:40:00Z" w:initials="C">
    <w:p w14:paraId="13C8C009" w14:textId="041CC50B" w:rsidR="00D43C79" w:rsidRDefault="00D43C79">
      <w:pPr>
        <w:pStyle w:val="CommentText"/>
      </w:pPr>
      <w:r>
        <w:rPr>
          <w:rStyle w:val="CommentReference"/>
        </w:rPr>
        <w:annotationRef/>
      </w:r>
      <w:r>
        <w:t>P11</w:t>
      </w:r>
    </w:p>
  </w:comment>
  <w:comment w:id="149" w:author="Clay Arango" w:date="2019-04-16T12:39:00Z" w:initials="CA">
    <w:p w14:paraId="783AA988" w14:textId="6FC8A393" w:rsidR="00D43C79" w:rsidRDefault="00D43C79">
      <w:pPr>
        <w:pStyle w:val="CommentText"/>
      </w:pPr>
      <w:r>
        <w:rPr>
          <w:rStyle w:val="CommentReference"/>
        </w:rPr>
        <w:annotationRef/>
      </w:r>
      <w:r>
        <w:t xml:space="preserve">This is good, but you should probably add a sentence or two about why you would want to try to link trout presence/activity to metabolism.  Is it because nobody has tried it, but due to the simplicity of the ecosystem it might work?  Is it because if there is a relationship, it might make it easier to do X Y or Z?  </w:t>
      </w:r>
      <w:proofErr w:type="gramStart"/>
      <w:r>
        <w:t>is</w:t>
      </w:r>
      <w:proofErr w:type="gramEnd"/>
      <w:r>
        <w:t xml:space="preserve"> it because we always talk about how </w:t>
      </w:r>
      <w:proofErr w:type="spellStart"/>
      <w:r>
        <w:t>allochthonous</w:t>
      </w:r>
      <w:proofErr w:type="spellEnd"/>
      <w:r>
        <w:t xml:space="preserve"> inputs are important so ER should be linked to insect production and therefore fish production?  Everything else in the paragraph is great.</w:t>
      </w:r>
    </w:p>
  </w:comment>
  <w:comment w:id="172" w:author="Clay Arango" w:date="2019-04-16T12:47:00Z" w:initials="CA">
    <w:p w14:paraId="5A8260BB" w14:textId="3E8FDC53" w:rsidR="00D43C79" w:rsidRDefault="00D43C79">
      <w:pPr>
        <w:pStyle w:val="CommentText"/>
      </w:pPr>
      <w:r>
        <w:rPr>
          <w:rStyle w:val="CommentReference"/>
        </w:rPr>
        <w:annotationRef/>
      </w:r>
      <w:r>
        <w:t xml:space="preserve">You don’t have a way to know what “correct” is.  </w:t>
      </w:r>
      <w:proofErr w:type="gramStart"/>
      <w:r>
        <w:t>you</w:t>
      </w:r>
      <w:proofErr w:type="gramEnd"/>
      <w:r>
        <w:t xml:space="preserve"> do have a method you developed to evaluate the “reasonableness” (if that’s a word) of the K estimated as a free parameter versus one derived from slope</w:t>
      </w:r>
    </w:p>
  </w:comment>
  <w:comment w:id="173" w:author="Clay" w:date="2019-03-16T21:40:00Z" w:initials="C">
    <w:p w14:paraId="0919F98E" w14:textId="77777777" w:rsidR="00D43C79" w:rsidRDefault="00D43C79" w:rsidP="00DA7933">
      <w:pPr>
        <w:pStyle w:val="CommentText"/>
      </w:pPr>
      <w:r>
        <w:rPr>
          <w:rStyle w:val="CommentReference"/>
        </w:rPr>
        <w:annotationRef/>
      </w:r>
      <w:proofErr w:type="gramStart"/>
      <w:r>
        <w:t>build</w:t>
      </w:r>
      <w:proofErr w:type="gramEnd"/>
      <w:r>
        <w:t xml:space="preserve"> this in parallel with the funnel above, nutrients&gt;trout</w:t>
      </w:r>
    </w:p>
    <w:p w14:paraId="44876E43" w14:textId="77777777" w:rsidR="00D43C79" w:rsidRDefault="00D43C79" w:rsidP="00DA7933">
      <w:pPr>
        <w:pStyle w:val="CommentText"/>
      </w:pPr>
    </w:p>
    <w:p w14:paraId="1A9DEA97" w14:textId="77777777" w:rsidR="00D43C79" w:rsidRDefault="00D43C79" w:rsidP="00DA7933">
      <w:pPr>
        <w:pStyle w:val="CommentText"/>
      </w:pPr>
      <w:r>
        <w:t xml:space="preserve">also, as you’ve built the evaluation of gas exchange estimates into your text above, you need to </w:t>
      </w:r>
      <w:proofErr w:type="spellStart"/>
      <w:r>
        <w:t>built</w:t>
      </w:r>
      <w:proofErr w:type="spellEnd"/>
      <w:r>
        <w:t xml:space="preserve"> to a hypothesis here, or shift all that to the discussion </w:t>
      </w:r>
    </w:p>
  </w:comment>
  <w:comment w:id="178" w:author="Clay Arango" w:date="2019-04-16T12:52:00Z" w:initials="CA">
    <w:p w14:paraId="570A91F6" w14:textId="7A1AB95F" w:rsidR="00D43C79" w:rsidRDefault="00D43C79">
      <w:pPr>
        <w:pStyle w:val="CommentText"/>
      </w:pPr>
      <w:r>
        <w:rPr>
          <w:rStyle w:val="CommentReference"/>
        </w:rPr>
        <w:annotationRef/>
      </w:r>
      <w:proofErr w:type="gramStart"/>
      <w:r>
        <w:t>so</w:t>
      </w:r>
      <w:proofErr w:type="gramEnd"/>
      <w:r>
        <w:t xml:space="preserve"> this means you have to talk about headwaters as “first and second order” in the introduction</w:t>
      </w:r>
    </w:p>
  </w:comment>
  <w:comment w:id="179" w:author="Clay Arango" w:date="2019-04-16T12:53:00Z" w:initials="CA">
    <w:p w14:paraId="569908C1" w14:textId="69A67494" w:rsidR="00D43C79" w:rsidRDefault="00D43C79">
      <w:pPr>
        <w:pStyle w:val="CommentText"/>
      </w:pPr>
      <w:r>
        <w:rPr>
          <w:rStyle w:val="CommentReference"/>
        </w:rPr>
        <w:annotationRef/>
      </w:r>
      <w:proofErr w:type="gramStart"/>
      <w:r>
        <w:t>it’s</w:t>
      </w:r>
      <w:proofErr w:type="gramEnd"/>
      <w:r>
        <w:t xml:space="preserve"> best to always talk about these in the same order, whatever that order is</w:t>
      </w:r>
    </w:p>
  </w:comment>
  <w:comment w:id="180" w:author="Clay Arango" w:date="2019-04-16T12:53:00Z" w:initials="CA">
    <w:p w14:paraId="31D34BFA" w14:textId="3CCC2616" w:rsidR="00D43C79" w:rsidRDefault="00D43C79">
      <w:pPr>
        <w:pStyle w:val="CommentText"/>
      </w:pPr>
      <w:r>
        <w:rPr>
          <w:rStyle w:val="CommentReference"/>
        </w:rPr>
        <w:annotationRef/>
      </w:r>
      <w:proofErr w:type="spellStart"/>
      <w:proofErr w:type="gramStart"/>
      <w:r>
        <w:t>swauk</w:t>
      </w:r>
      <w:proofErr w:type="spellEnd"/>
      <w:proofErr w:type="gramEnd"/>
      <w:r>
        <w:t xml:space="preserve">, Teanaway, </w:t>
      </w:r>
      <w:proofErr w:type="spellStart"/>
      <w:r>
        <w:t>taneum</w:t>
      </w:r>
      <w:proofErr w:type="spellEnd"/>
    </w:p>
  </w:comment>
  <w:comment w:id="181" w:author="Clay Arango" w:date="2019-04-16T12:53:00Z" w:initials="CA">
    <w:p w14:paraId="7EDDF567" w14:textId="2BBA7258" w:rsidR="00D43C79" w:rsidRDefault="00D43C79">
      <w:pPr>
        <w:pStyle w:val="CommentText"/>
      </w:pPr>
      <w:r>
        <w:rPr>
          <w:rStyle w:val="CommentReference"/>
        </w:rPr>
        <w:annotationRef/>
      </w:r>
      <w:proofErr w:type="gramStart"/>
      <w:r>
        <w:t>so</w:t>
      </w:r>
      <w:proofErr w:type="gramEnd"/>
      <w:r>
        <w:t xml:space="preserve"> now they are third order too.  Be consistent in methods and recast the introduction as headwater streams being 1-3 order (this is consistent with the RCC anyway)</w:t>
      </w:r>
    </w:p>
  </w:comment>
  <w:comment w:id="201" w:author="Clay Arango" w:date="2019-04-16T13:02:00Z" w:initials="CA">
    <w:p w14:paraId="25C09E57" w14:textId="2B2777AA" w:rsidR="00D43C79" w:rsidRDefault="00D43C79">
      <w:pPr>
        <w:pStyle w:val="CommentText"/>
      </w:pPr>
      <w:r>
        <w:rPr>
          <w:rStyle w:val="CommentReference"/>
        </w:rPr>
        <w:annotationRef/>
      </w:r>
      <w:proofErr w:type="gramStart"/>
      <w:r>
        <w:t>do</w:t>
      </w:r>
      <w:proofErr w:type="gramEnd"/>
      <w:r>
        <w:t xml:space="preserve"> you have a citation that your pebble count would be good for the second year given the possible mobility of bedload during spring runoff?</w:t>
      </w:r>
    </w:p>
  </w:comment>
  <w:comment w:id="206" w:author="Clay Arango" w:date="2019-04-16T12:58:00Z" w:initials="CA">
    <w:p w14:paraId="1837475A" w14:textId="1733B907" w:rsidR="00D43C79" w:rsidRDefault="00D43C79">
      <w:pPr>
        <w:pStyle w:val="CommentText"/>
      </w:pPr>
      <w:r>
        <w:rPr>
          <w:rStyle w:val="CommentReference"/>
        </w:rPr>
        <w:annotationRef/>
      </w:r>
      <w:proofErr w:type="gramStart"/>
      <w:r>
        <w:t>only</w:t>
      </w:r>
      <w:proofErr w:type="gramEnd"/>
      <w:r>
        <w:t xml:space="preserve"> cardinal direction reported?  Why not just report azimuth?</w:t>
      </w:r>
    </w:p>
  </w:comment>
  <w:comment w:id="207" w:author="Clay Arango" w:date="2019-04-16T13:00:00Z" w:initials="CA">
    <w:p w14:paraId="7E346986" w14:textId="2BF30983" w:rsidR="00D43C79" w:rsidRDefault="00D43C79">
      <w:pPr>
        <w:pStyle w:val="CommentText"/>
      </w:pPr>
      <w:r>
        <w:rPr>
          <w:rStyle w:val="CommentReference"/>
        </w:rPr>
        <w:annotationRef/>
      </w:r>
      <w:r>
        <w:t>Be sure table format matches CWU requirements.  If format is flexible, thick border above and below column headers and at bottom, no gridlines in data portion of table</w:t>
      </w:r>
    </w:p>
  </w:comment>
  <w:comment w:id="214" w:author="Clay Arango" w:date="2019-04-16T13:04:00Z" w:initials="CA">
    <w:p w14:paraId="4741658A" w14:textId="02E0D653" w:rsidR="00D43C79" w:rsidRDefault="00D43C79">
      <w:pPr>
        <w:pStyle w:val="CommentText"/>
      </w:pPr>
      <w:r>
        <w:rPr>
          <w:rStyle w:val="CommentReference"/>
        </w:rPr>
        <w:annotationRef/>
      </w:r>
      <w:proofErr w:type="gramStart"/>
      <w:r>
        <w:t>specify</w:t>
      </w:r>
      <w:proofErr w:type="gramEnd"/>
    </w:p>
  </w:comment>
  <w:comment w:id="217" w:author="Clay Arango" w:date="2019-04-16T13:05:00Z" w:initials="CA">
    <w:p w14:paraId="16C8B18A" w14:textId="0875D213" w:rsidR="00D43C79" w:rsidRDefault="00D43C79">
      <w:pPr>
        <w:pStyle w:val="CommentText"/>
      </w:pPr>
      <w:r>
        <w:rPr>
          <w:rStyle w:val="CommentReference"/>
        </w:rPr>
        <w:annotationRef/>
      </w:r>
      <w:proofErr w:type="gramStart"/>
      <w:r>
        <w:t>make</w:t>
      </w:r>
      <w:proofErr w:type="gramEnd"/>
      <w:r>
        <w:t xml:space="preserve"> these parallel with the list above</w:t>
      </w:r>
    </w:p>
  </w:comment>
  <w:comment w:id="228" w:author="Clay Arango" w:date="2019-04-16T13:10:00Z" w:initials="CA">
    <w:p w14:paraId="4A17258E" w14:textId="1A74B65B" w:rsidR="00D43C79" w:rsidRDefault="00D43C79">
      <w:pPr>
        <w:pStyle w:val="CommentText"/>
      </w:pPr>
      <w:r>
        <w:rPr>
          <w:rStyle w:val="CommentReference"/>
        </w:rPr>
        <w:annotationRef/>
      </w:r>
      <w:proofErr w:type="gramStart"/>
      <w:r>
        <w:t>should</w:t>
      </w:r>
      <w:proofErr w:type="gramEnd"/>
      <w:r>
        <w:t xml:space="preserve"> add the source method which is </w:t>
      </w:r>
      <w:proofErr w:type="spellStart"/>
      <w:r>
        <w:t>Solorzano</w:t>
      </w:r>
      <w:proofErr w:type="spellEnd"/>
      <w:r>
        <w:t xml:space="preserve"> 1969?.  It is the phenol-hypochlorite method, and the seal method is adapted from the EPA method, so be clear</w:t>
      </w:r>
    </w:p>
  </w:comment>
  <w:comment w:id="246" w:author="Clay Arango" w:date="2019-04-16T13:13:00Z" w:initials="CA">
    <w:p w14:paraId="7C852ECD" w14:textId="5D5A382A" w:rsidR="00D43C79" w:rsidRDefault="00D43C79">
      <w:pPr>
        <w:pStyle w:val="CommentText"/>
      </w:pPr>
      <w:r>
        <w:rPr>
          <w:rStyle w:val="CommentReference"/>
        </w:rPr>
        <w:annotationRef/>
      </w:r>
      <w:proofErr w:type="gramStart"/>
      <w:r>
        <w:t>find</w:t>
      </w:r>
      <w:proofErr w:type="gramEnd"/>
      <w:r>
        <w:t xml:space="preserve"> source method, can’t remember off the top of my head</w:t>
      </w:r>
    </w:p>
  </w:comment>
  <w:comment w:id="255" w:author="Clay Arango" w:date="2019-04-16T13:29:00Z" w:initials="CA">
    <w:p w14:paraId="1AEB2C4F" w14:textId="02CA0028" w:rsidR="00D43C79" w:rsidRDefault="00D43C79">
      <w:pPr>
        <w:pStyle w:val="CommentText"/>
      </w:pPr>
      <w:r>
        <w:rPr>
          <w:rStyle w:val="CommentReference"/>
        </w:rPr>
        <w:annotationRef/>
      </w:r>
      <w:proofErr w:type="gramStart"/>
      <w:r>
        <w:t>source</w:t>
      </w:r>
      <w:proofErr w:type="gramEnd"/>
      <w:r>
        <w:t xml:space="preserve"> method Murphy and Riley 1962</w:t>
      </w:r>
    </w:p>
  </w:comment>
  <w:comment w:id="260" w:author="Clay Arango" w:date="2019-04-16T13:31:00Z" w:initials="CA">
    <w:p w14:paraId="545352A0" w14:textId="5A0A0E2A" w:rsidR="00D43C79" w:rsidRDefault="00D43C79">
      <w:pPr>
        <w:pStyle w:val="CommentText"/>
      </w:pPr>
      <w:r>
        <w:rPr>
          <w:rStyle w:val="CommentReference"/>
        </w:rPr>
        <w:annotationRef/>
      </w:r>
      <w:proofErr w:type="gramStart"/>
      <w:r>
        <w:t>citation</w:t>
      </w:r>
      <w:proofErr w:type="gramEnd"/>
    </w:p>
  </w:comment>
  <w:comment w:id="278" w:author="Clay Arango" w:date="2019-04-16T13:38:00Z" w:initials="CA">
    <w:p w14:paraId="7D726267" w14:textId="3C21AA40" w:rsidR="00D43C79" w:rsidRDefault="00D43C79">
      <w:pPr>
        <w:pStyle w:val="CommentText"/>
      </w:pPr>
      <w:r>
        <w:rPr>
          <w:rStyle w:val="CommentReference"/>
        </w:rPr>
        <w:annotationRef/>
      </w:r>
      <w:proofErr w:type="gramStart"/>
      <w:r>
        <w:t>citation</w:t>
      </w:r>
      <w:proofErr w:type="gramEnd"/>
    </w:p>
  </w:comment>
  <w:comment w:id="289" w:author="Clay" w:date="2019-03-16T21:40:00Z" w:initials="C">
    <w:p w14:paraId="5E1DED21" w14:textId="57A32835" w:rsidR="00D43C79" w:rsidRDefault="00D43C79">
      <w:pPr>
        <w:pStyle w:val="CommentText"/>
      </w:pPr>
      <w:r>
        <w:rPr>
          <w:rStyle w:val="CommentReference"/>
        </w:rPr>
        <w:annotationRef/>
      </w:r>
      <w:r>
        <w:t>City and state</w:t>
      </w:r>
    </w:p>
  </w:comment>
  <w:comment w:id="299" w:author="Clay" w:date="2019-03-16T21:40:00Z" w:initials="C">
    <w:p w14:paraId="294A5F28" w14:textId="46D37608" w:rsidR="00D43C79" w:rsidRDefault="00D43C79">
      <w:pPr>
        <w:pStyle w:val="CommentText"/>
      </w:pPr>
      <w:r>
        <w:rPr>
          <w:rStyle w:val="CommentReference"/>
        </w:rPr>
        <w:annotationRef/>
      </w:r>
      <w:r>
        <w:t>After a correction factor though?</w:t>
      </w:r>
    </w:p>
  </w:comment>
  <w:comment w:id="302" w:author="Clay Arango" w:date="2019-04-16T15:09:00Z" w:initials="CA">
    <w:p w14:paraId="4530B90B" w14:textId="6B62F07C" w:rsidR="00D43C79" w:rsidRDefault="00D43C79">
      <w:pPr>
        <w:pStyle w:val="CommentText"/>
      </w:pPr>
      <w:r>
        <w:rPr>
          <w:rStyle w:val="CommentReference"/>
        </w:rPr>
        <w:annotationRef/>
      </w:r>
      <w:hyperlink r:id="rId1" w:history="1">
        <w:r>
          <w:rPr>
            <w:rStyle w:val="Hyperlink"/>
          </w:rPr>
          <w:t>https://www.tandfonline.com/doi/abs/10.1080/02705060.2012.711259</w:t>
        </w:r>
      </w:hyperlink>
    </w:p>
  </w:comment>
  <w:comment w:id="306" w:author="Clay" w:date="2019-03-16T21:40:00Z" w:initials="C">
    <w:p w14:paraId="404AA356" w14:textId="791DC288" w:rsidR="00D43C79" w:rsidRDefault="00D43C79">
      <w:pPr>
        <w:pStyle w:val="CommentText"/>
      </w:pPr>
      <w:r>
        <w:rPr>
          <w:rStyle w:val="CommentReference"/>
        </w:rPr>
        <w:annotationRef/>
      </w:r>
      <w:r>
        <w:t xml:space="preserve">N=XX </w:t>
      </w:r>
      <w:proofErr w:type="spellStart"/>
      <w:r>
        <w:t>hrs</w:t>
      </w:r>
      <w:proofErr w:type="spellEnd"/>
    </w:p>
  </w:comment>
  <w:comment w:id="316" w:author="Clay" w:date="2019-03-16T21:40:00Z" w:initials="C">
    <w:p w14:paraId="0E63A5C2" w14:textId="6D9587A0" w:rsidR="00D43C79" w:rsidRDefault="00D43C79">
      <w:pPr>
        <w:pStyle w:val="CommentText"/>
      </w:pPr>
      <w:r>
        <w:rPr>
          <w:rStyle w:val="CommentReference"/>
        </w:rPr>
        <w:annotationRef/>
      </w:r>
      <w:r>
        <w:t>Currently 3.5.2, update as necessary</w:t>
      </w:r>
    </w:p>
  </w:comment>
  <w:comment w:id="319" w:author="Clay" w:date="2019-03-16T21:40:00Z" w:initials="C">
    <w:p w14:paraId="1C80E722" w14:textId="7CE40DE3" w:rsidR="00D43C79" w:rsidRDefault="00D43C79">
      <w:pPr>
        <w:pStyle w:val="CommentText"/>
      </w:pPr>
      <w:r>
        <w:rPr>
          <w:rStyle w:val="CommentReference"/>
        </w:rPr>
        <w:annotationRef/>
      </w:r>
      <w:proofErr w:type="gramStart"/>
      <w:r>
        <w:t>citation</w:t>
      </w:r>
      <w:proofErr w:type="gramEnd"/>
    </w:p>
  </w:comment>
  <w:comment w:id="391" w:author="Clay Arango" w:date="2019-04-16T15:21:00Z" w:initials="CA">
    <w:p w14:paraId="3D6F6C74" w14:textId="6084CC90" w:rsidR="005242EB" w:rsidRDefault="005242EB">
      <w:pPr>
        <w:pStyle w:val="CommentText"/>
      </w:pPr>
      <w:r>
        <w:rPr>
          <w:rStyle w:val="CommentReference"/>
        </w:rPr>
        <w:annotationRef/>
      </w:r>
      <w:proofErr w:type="gramStart"/>
      <w:r>
        <w:t>subscript</w:t>
      </w:r>
      <w:proofErr w:type="gramEnd"/>
      <w:r>
        <w:t xml:space="preserve"> here and below.  Also, sometimes you italicize R2 and p in the text or not, so be consistent with the style manual you are using</w:t>
      </w:r>
    </w:p>
  </w:comment>
  <w:comment w:id="393" w:author="Clay Arango" w:date="2019-04-16T15:22:00Z" w:initials="CA">
    <w:p w14:paraId="42D9411A" w14:textId="3D5ED46C" w:rsidR="005242EB" w:rsidRDefault="005242EB">
      <w:pPr>
        <w:pStyle w:val="CommentText"/>
      </w:pPr>
      <w:r>
        <w:rPr>
          <w:rStyle w:val="CommentReference"/>
        </w:rPr>
        <w:annotationRef/>
      </w:r>
      <w:proofErr w:type="gramStart"/>
      <w:r>
        <w:t>sometimes</w:t>
      </w:r>
      <w:proofErr w:type="gramEnd"/>
      <w:r>
        <w:t xml:space="preserve"> you use d-1…be consistent with fractional or exponential notation</w:t>
      </w:r>
    </w:p>
  </w:comment>
  <w:comment w:id="407" w:author="Clay Arango" w:date="2019-04-16T15:25:00Z" w:initials="CA">
    <w:p w14:paraId="61A88CD9" w14:textId="4927B48F" w:rsidR="005242EB" w:rsidRDefault="005242EB">
      <w:pPr>
        <w:pStyle w:val="CommentText"/>
      </w:pPr>
      <w:r>
        <w:rPr>
          <w:rStyle w:val="CommentReference"/>
        </w:rPr>
        <w:annotationRef/>
      </w:r>
      <w:proofErr w:type="gramStart"/>
      <w:r>
        <w:t>same</w:t>
      </w:r>
      <w:proofErr w:type="gramEnd"/>
      <w:r>
        <w:t xml:space="preserve"> comment as above</w:t>
      </w:r>
    </w:p>
  </w:comment>
  <w:comment w:id="453" w:author="Clay Arango" w:date="2019-04-16T15:33:00Z" w:initials="CA">
    <w:p w14:paraId="4C5B67F7" w14:textId="2B63F4A2" w:rsidR="00DC23FA" w:rsidRDefault="00DC23FA">
      <w:pPr>
        <w:pStyle w:val="CommentText"/>
      </w:pPr>
      <w:r>
        <w:rPr>
          <w:rStyle w:val="CommentReference"/>
        </w:rPr>
        <w:annotationRef/>
      </w:r>
      <w:proofErr w:type="gramStart"/>
      <w:r>
        <w:t>is</w:t>
      </w:r>
      <w:proofErr w:type="gramEnd"/>
      <w:r>
        <w:t xml:space="preserve"> there a citation for using 0.6 as opposed to 0.5 for example?</w:t>
      </w:r>
    </w:p>
  </w:comment>
  <w:comment w:id="476" w:author="Clay Arango" w:date="2019-04-16T15:53:00Z" w:initials="CA">
    <w:p w14:paraId="230AD87D" w14:textId="744A1EA9" w:rsidR="006D4566" w:rsidRDefault="006D4566">
      <w:pPr>
        <w:pStyle w:val="CommentText"/>
      </w:pPr>
      <w:r>
        <w:rPr>
          <w:rStyle w:val="CommentReference"/>
        </w:rPr>
        <w:annotationRef/>
      </w:r>
      <w:r>
        <w:t>You’re going to hate me for this</w:t>
      </w:r>
      <w:r w:rsidR="005B2AD8">
        <w:t xml:space="preserve">, but I think you should make a </w:t>
      </w:r>
      <w:proofErr w:type="spellStart"/>
      <w:r w:rsidR="005B2AD8">
        <w:t>powerpoint</w:t>
      </w:r>
      <w:proofErr w:type="spellEnd"/>
      <w:r w:rsidR="005B2AD8">
        <w:t xml:space="preserve"> cartoon slide that shows this as a flow chart.  Not a boring engineering flow chart, but just a general chart using some example variables.  I like that you are providing all this detail, and Jason and Paul will certainly want to see it, but it’s easy to get lost in it, and getting lost is a good way to draw a lot of annoying questions from us.  You might even use sub- sub-headings to help guide through steps 1, 2, 3</w:t>
      </w:r>
    </w:p>
  </w:comment>
  <w:comment w:id="479" w:author="Clay Arango" w:date="2019-04-16T16:10:00Z" w:initials="CA">
    <w:p w14:paraId="2D0F9B0A" w14:textId="2DBB0164" w:rsidR="00743B58" w:rsidRDefault="00743B58">
      <w:pPr>
        <w:pStyle w:val="CommentText"/>
      </w:pPr>
      <w:r>
        <w:rPr>
          <w:rStyle w:val="CommentReference"/>
        </w:rPr>
        <w:annotationRef/>
      </w:r>
      <w:r>
        <w:t>Insert this for all statistical tests</w:t>
      </w:r>
    </w:p>
  </w:comment>
  <w:comment w:id="487" w:author="Clay Arango" w:date="2019-04-16T16:12:00Z" w:initials="CA">
    <w:p w14:paraId="0C0E40E4" w14:textId="4557DFDA" w:rsidR="00743B58" w:rsidRDefault="00743B58">
      <w:pPr>
        <w:pStyle w:val="CommentText"/>
      </w:pPr>
      <w:r>
        <w:rPr>
          <w:rStyle w:val="CommentReference"/>
        </w:rPr>
        <w:annotationRef/>
      </w:r>
      <w:r>
        <w:t>Need to describe this test in the methods…</w:t>
      </w:r>
      <w:proofErr w:type="spellStart"/>
      <w:r>
        <w:t>rmANOVA</w:t>
      </w:r>
      <w:proofErr w:type="spellEnd"/>
      <w:r>
        <w:t>?</w:t>
      </w:r>
    </w:p>
  </w:comment>
  <w:comment w:id="489" w:author="Clay Arango" w:date="2019-04-16T16:11:00Z" w:initials="CA">
    <w:p w14:paraId="553D9C05" w14:textId="5A65F433" w:rsidR="00743B58" w:rsidRDefault="00743B58">
      <w:pPr>
        <w:pStyle w:val="CommentText"/>
      </w:pPr>
      <w:r>
        <w:rPr>
          <w:rStyle w:val="CommentReference"/>
        </w:rPr>
        <w:annotationRef/>
      </w:r>
      <w:r>
        <w:t>Let’s make figures 2, 3, 4 into a three panel graph fig 2A, 2B, 2C.  Remind me to send you the code</w:t>
      </w:r>
    </w:p>
    <w:p w14:paraId="14562990" w14:textId="77777777" w:rsidR="00743B58" w:rsidRDefault="00743B58">
      <w:pPr>
        <w:pStyle w:val="CommentText"/>
      </w:pPr>
    </w:p>
    <w:p w14:paraId="48853568" w14:textId="5BA23B4C" w:rsidR="00743B58" w:rsidRDefault="00743B58">
      <w:pPr>
        <w:pStyle w:val="CommentText"/>
      </w:pPr>
      <w:r>
        <w:t xml:space="preserve">Also, we might need to play with the font so font size on graphic matches font size of the written text, but check thesis and/or style manual requirements.  </w:t>
      </w:r>
    </w:p>
    <w:p w14:paraId="79C9B942" w14:textId="77777777" w:rsidR="00743B58" w:rsidRDefault="00743B58">
      <w:pPr>
        <w:pStyle w:val="CommentText"/>
      </w:pPr>
    </w:p>
    <w:p w14:paraId="4AD51356" w14:textId="000E0BD7" w:rsidR="00743B58" w:rsidRDefault="00743B58">
      <w:pPr>
        <w:pStyle w:val="CommentText"/>
      </w:pPr>
      <w:r>
        <w:t>Need to describe this test in the methods</w:t>
      </w:r>
    </w:p>
  </w:comment>
  <w:comment w:id="492" w:author="Clay Arango" w:date="2019-04-16T16:17:00Z" w:initials="CA">
    <w:p w14:paraId="0799F965" w14:textId="016E4524" w:rsidR="00743B58" w:rsidRDefault="00743B58">
      <w:pPr>
        <w:pStyle w:val="CommentText"/>
      </w:pPr>
      <w:r>
        <w:rPr>
          <w:rStyle w:val="CommentReference"/>
        </w:rPr>
        <w:annotationRef/>
      </w:r>
      <w:r>
        <w:t>OK to use chemical symbols now that they are defined</w:t>
      </w:r>
    </w:p>
  </w:comment>
  <w:comment w:id="506" w:author="Clay Arango" w:date="2019-04-16T16:16:00Z" w:initials="CA">
    <w:p w14:paraId="42ABE696" w14:textId="1BFB5152" w:rsidR="00743B58" w:rsidRDefault="00743B58">
      <w:pPr>
        <w:pStyle w:val="CommentText"/>
      </w:pPr>
      <w:r>
        <w:rPr>
          <w:rStyle w:val="CommentReference"/>
        </w:rPr>
        <w:annotationRef/>
      </w:r>
      <w:r>
        <w:t>I thought the outliers were nitrate?</w:t>
      </w:r>
    </w:p>
  </w:comment>
  <w:comment w:id="539" w:author="Clay Arango" w:date="2019-04-16T16:15:00Z" w:initials="CA">
    <w:p w14:paraId="4DB8C120" w14:textId="420B32E2" w:rsidR="00743B58" w:rsidRDefault="00743B58">
      <w:pPr>
        <w:pStyle w:val="CommentText"/>
      </w:pPr>
      <w:r>
        <w:rPr>
          <w:rStyle w:val="CommentReference"/>
        </w:rPr>
        <w:annotationRef/>
      </w:r>
      <w:r>
        <w:t>Need analysis description in methods along with post-hoc test</w:t>
      </w:r>
    </w:p>
  </w:comment>
  <w:comment w:id="541" w:author="Clay Arango" w:date="2019-04-16T16:24:00Z" w:initials="CA">
    <w:p w14:paraId="4FBB2D9F" w14:textId="6C7BA94E" w:rsidR="00993399" w:rsidRDefault="00993399">
      <w:pPr>
        <w:pStyle w:val="CommentText"/>
      </w:pPr>
      <w:r>
        <w:rPr>
          <w:rStyle w:val="CommentReference"/>
        </w:rPr>
        <w:annotationRef/>
      </w:r>
      <w:r>
        <w:t>I think delete these periods…they are pulling into your references in the text and they shouldn’t be there.</w:t>
      </w:r>
    </w:p>
  </w:comment>
  <w:comment w:id="543" w:author="Clay Arango" w:date="2019-04-16T16:21:00Z" w:initials="CA">
    <w:p w14:paraId="5D074C05" w14:textId="741561C3" w:rsidR="00993399" w:rsidRDefault="00993399">
      <w:pPr>
        <w:pStyle w:val="CommentText"/>
      </w:pPr>
      <w:r>
        <w:rPr>
          <w:rStyle w:val="CommentReference"/>
        </w:rPr>
        <w:annotationRef/>
      </w:r>
      <w:r>
        <w:t xml:space="preserve">Let’s combine water </w:t>
      </w:r>
      <w:proofErr w:type="spellStart"/>
      <w:r>
        <w:t>chem</w:t>
      </w:r>
      <w:proofErr w:type="spellEnd"/>
      <w:r>
        <w:t xml:space="preserve"> into a three panel also, DIN, PO4, DOC</w:t>
      </w:r>
    </w:p>
  </w:comment>
  <w:comment w:id="549" w:author="Clay Arango" w:date="2019-04-16T16:24:00Z" w:initials="CA">
    <w:p w14:paraId="5F1AF491" w14:textId="51763086" w:rsidR="00993399" w:rsidRDefault="00993399">
      <w:pPr>
        <w:pStyle w:val="CommentText"/>
      </w:pPr>
      <w:r>
        <w:rPr>
          <w:rStyle w:val="CommentReference"/>
        </w:rPr>
        <w:annotationRef/>
      </w:r>
      <w:r>
        <w:t xml:space="preserve">Oh I see…move these back and describe the differences for each analysis as they come, reporting test type and p-value of </w:t>
      </w:r>
      <w:proofErr w:type="spellStart"/>
      <w:r>
        <w:t>anova</w:t>
      </w:r>
      <w:proofErr w:type="spellEnd"/>
      <w:r>
        <w:t xml:space="preserve"> or GLM (not </w:t>
      </w:r>
      <w:proofErr w:type="spellStart"/>
      <w:r>
        <w:t>tukey</w:t>
      </w:r>
      <w:proofErr w:type="spellEnd"/>
      <w:r>
        <w:t xml:space="preserve">).  I would say do not report </w:t>
      </w:r>
      <w:proofErr w:type="spellStart"/>
      <w:r>
        <w:t>tukey</w:t>
      </w:r>
      <w:proofErr w:type="spellEnd"/>
      <w:r>
        <w:t xml:space="preserve"> inside of the figure</w:t>
      </w:r>
    </w:p>
  </w:comment>
  <w:comment w:id="552" w:author="Clay Arango" w:date="2019-04-16T16:27:00Z" w:initials="CA">
    <w:p w14:paraId="3E305CCC" w14:textId="3335C307" w:rsidR="00993399" w:rsidRDefault="00993399">
      <w:pPr>
        <w:pStyle w:val="CommentText"/>
      </w:pPr>
      <w:r>
        <w:rPr>
          <w:rStyle w:val="CommentReference"/>
        </w:rPr>
        <w:annotationRef/>
      </w:r>
      <w:r>
        <w:t>Call this metabolism instead, and report seasonal trends in GPP and ER together in a 2-panel figure</w:t>
      </w:r>
    </w:p>
  </w:comment>
  <w:comment w:id="557" w:author="Clay Arango" w:date="2019-04-16T16:46:00Z" w:initials="CA">
    <w:p w14:paraId="7DF63CC6" w14:textId="79F1BC7F" w:rsidR="00FF2889" w:rsidRDefault="00FF2889">
      <w:pPr>
        <w:pStyle w:val="CommentText"/>
      </w:pPr>
      <w:r>
        <w:rPr>
          <w:rStyle w:val="CommentReference"/>
        </w:rPr>
        <w:annotationRef/>
      </w:r>
      <w:r>
        <w:t xml:space="preserve">Model details should go into a table (maybe an appendix?) for easy reference.  This should be more conversational.  GPP varies by sampling period (but you already had that before right?) </w:t>
      </w:r>
      <w:r>
        <w:t xml:space="preserve">and </w:t>
      </w:r>
      <w:r>
        <w:t>depth</w:t>
      </w:r>
      <w:bookmarkStart w:id="558" w:name="_GoBack"/>
      <w:bookmarkEnd w:id="558"/>
    </w:p>
  </w:comment>
  <w:comment w:id="556" w:author="Clay Arango" w:date="2019-04-16T16:28:00Z" w:initials="CA">
    <w:p w14:paraId="2FC5027A" w14:textId="2D86C17E" w:rsidR="00993399" w:rsidRDefault="00993399">
      <w:pPr>
        <w:pStyle w:val="CommentText"/>
      </w:pPr>
      <w:r>
        <w:rPr>
          <w:rStyle w:val="CommentReference"/>
        </w:rPr>
        <w:annotationRef/>
      </w:r>
      <w:r>
        <w:t>This will go together with the ER scatter plots in a section called relationships between metabolism and predictor variables (or something like that)</w:t>
      </w:r>
    </w:p>
  </w:comment>
  <w:comment w:id="560" w:author="Clay Arango" w:date="2019-04-16T16:31:00Z" w:initials="CA">
    <w:p w14:paraId="45667471" w14:textId="0C739B21" w:rsidR="00B95A30" w:rsidRDefault="00B95A30">
      <w:pPr>
        <w:pStyle w:val="CommentText"/>
      </w:pPr>
      <w:r>
        <w:rPr>
          <w:rStyle w:val="CommentReference"/>
        </w:rPr>
        <w:annotationRef/>
      </w:r>
      <w:r>
        <w:t>Why are these mean with standard error and the others box plots?  Seems like these should also be boxplots since that’s what reviewers seem to be more interested in these days.  Save the cold though</w:t>
      </w:r>
    </w:p>
  </w:comment>
  <w:comment w:id="562" w:author="Clay Arango" w:date="2019-04-16T16:40:00Z" w:initials="CA">
    <w:p w14:paraId="3CD8C185" w14:textId="77F92378" w:rsidR="00FF2889" w:rsidRDefault="00FF2889">
      <w:pPr>
        <w:pStyle w:val="CommentText"/>
      </w:pPr>
      <w:r>
        <w:rPr>
          <w:rStyle w:val="CommentReference"/>
        </w:rPr>
        <w:annotationRef/>
      </w:r>
      <w:r>
        <w:t>Confirming what is on the x-axis is literally the transformed values?</w:t>
      </w:r>
    </w:p>
  </w:comment>
  <w:comment w:id="563" w:author="Zach Lessig" w:date="2019-03-16T21:40:00Z" w:initials="ZL">
    <w:p w14:paraId="11100128" w14:textId="14AE0D97" w:rsidR="00D43C79" w:rsidRDefault="00D43C79">
      <w:pPr>
        <w:pStyle w:val="CommentText"/>
      </w:pPr>
      <w:r>
        <w:rPr>
          <w:rStyle w:val="CommentReference"/>
        </w:rPr>
        <w:annotationRef/>
      </w:r>
      <w:r>
        <w:t xml:space="preserve">Do both the R2 and p-value need to be italicized?  </w:t>
      </w:r>
    </w:p>
  </w:comment>
  <w:comment w:id="564" w:author="Clay Arango" w:date="2019-04-16T16:31:00Z" w:initials="CA">
    <w:p w14:paraId="06760707" w14:textId="44FD9987" w:rsidR="00B95A30" w:rsidRDefault="00B95A30">
      <w:pPr>
        <w:pStyle w:val="CommentText"/>
      </w:pPr>
      <w:r>
        <w:rPr>
          <w:rStyle w:val="CommentReference"/>
        </w:rPr>
        <w:annotationRef/>
      </w:r>
      <w:r>
        <w:t>Depends on your style manual requirements.  I’ve see</w:t>
      </w:r>
      <w:r w:rsidR="00FF2889">
        <w:t>n</w:t>
      </w:r>
      <w:r>
        <w:t xml:space="preserve"> it both ways</w:t>
      </w:r>
    </w:p>
  </w:comment>
  <w:comment w:id="565" w:author="Clay Arango" w:date="2019-04-16T16:29:00Z" w:initials="CA">
    <w:p w14:paraId="3B1B0D4D" w14:textId="138E0C1B" w:rsidR="00B95A30" w:rsidRDefault="00B95A30">
      <w:pPr>
        <w:pStyle w:val="CommentText"/>
      </w:pPr>
      <w:r>
        <w:rPr>
          <w:rStyle w:val="CommentReference"/>
        </w:rPr>
        <w:annotationRef/>
      </w:r>
      <w:r>
        <w:t>This gets grouped with what you currently call GPP (by season).  Need to describe the GPP and ER by season statistics in the methods.</w:t>
      </w:r>
    </w:p>
  </w:comment>
  <w:comment w:id="574" w:author="Zach Lessig" w:date="2019-03-16T21:40:00Z" w:initials="ZL">
    <w:p w14:paraId="2BD2A922" w14:textId="4BAF3E9D" w:rsidR="00FF2889" w:rsidRDefault="00D43C79">
      <w:pPr>
        <w:pStyle w:val="CommentText"/>
      </w:pPr>
      <w:r>
        <w:rPr>
          <w:rStyle w:val="CommentReference"/>
        </w:rPr>
        <w:annotationRef/>
      </w:r>
      <w:r>
        <w:t xml:space="preserve">This graphic not part of a model so I kept the </w:t>
      </w:r>
      <w:proofErr w:type="spellStart"/>
      <w:r>
        <w:t>tukey</w:t>
      </w:r>
      <w:proofErr w:type="spellEnd"/>
      <w:r>
        <w:t xml:space="preserve"> HSD p-value </w:t>
      </w:r>
    </w:p>
  </w:comment>
  <w:comment w:id="575" w:author="Clay Arango" w:date="2019-04-16T16:41:00Z" w:initials="CA">
    <w:p w14:paraId="1D01EEE5" w14:textId="005240CA" w:rsidR="00FF2889" w:rsidRDefault="00FF2889">
      <w:pPr>
        <w:pStyle w:val="CommentText"/>
      </w:pPr>
      <w:r>
        <w:rPr>
          <w:rStyle w:val="CommentReference"/>
        </w:rPr>
        <w:annotationRef/>
      </w:r>
      <w:r>
        <w:t xml:space="preserve">But why?  You did an </w:t>
      </w:r>
      <w:proofErr w:type="spellStart"/>
      <w:r>
        <w:t>anova</w:t>
      </w:r>
      <w:proofErr w:type="spellEnd"/>
      <w:r>
        <w:t xml:space="preserve"> of some kind to show seasonal difference, you should report the </w:t>
      </w:r>
      <w:proofErr w:type="spellStart"/>
      <w:r>
        <w:t>anova</w:t>
      </w:r>
      <w:proofErr w:type="spellEnd"/>
      <w:r>
        <w:t xml:space="preserve"> from that model</w:t>
      </w:r>
    </w:p>
  </w:comment>
  <w:comment w:id="580" w:author="Zach Lessig" w:date="2019-03-16T21:40:00Z" w:initials="ZL">
    <w:p w14:paraId="1488D11B" w14:textId="76C949A3" w:rsidR="00D43C79" w:rsidRDefault="00D43C79">
      <w:pPr>
        <w:pStyle w:val="CommentText"/>
      </w:pPr>
      <w:r>
        <w:rPr>
          <w:rStyle w:val="CommentReference"/>
        </w:rPr>
        <w:annotationRef/>
      </w:r>
      <w:r>
        <w:t>I removed the graph for this metric</w:t>
      </w:r>
    </w:p>
  </w:comment>
  <w:comment w:id="583" w:author="Zach Lessig" w:date="2019-03-16T21:40:00Z" w:initials="ZL">
    <w:p w14:paraId="2636281E" w14:textId="6E120CB3" w:rsidR="00D43C79" w:rsidRDefault="00D43C79">
      <w:pPr>
        <w:pStyle w:val="CommentText"/>
      </w:pPr>
      <w:r>
        <w:rPr>
          <w:rStyle w:val="CommentReference"/>
        </w:rPr>
        <w:annotationRef/>
      </w:r>
      <w:r>
        <w:t>Do I need to say how I arrived at these mean and error values?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48509E8" w15:done="0"/>
  <w15:commentEx w15:paraId="62BA6AD7" w15:done="0"/>
  <w15:commentEx w15:paraId="48C03EF9" w15:done="0"/>
  <w15:commentEx w15:paraId="618DF3F1" w15:done="0"/>
  <w15:commentEx w15:paraId="3FBF78FC" w15:done="0"/>
  <w15:commentEx w15:paraId="51F203F9" w15:done="0"/>
  <w15:commentEx w15:paraId="668C5ADE" w15:done="0"/>
  <w15:commentEx w15:paraId="7654B9BB" w15:done="0"/>
  <w15:commentEx w15:paraId="0F178637" w15:done="0"/>
  <w15:commentEx w15:paraId="18796CB0" w15:done="0"/>
  <w15:commentEx w15:paraId="1C9459A2" w15:done="0"/>
  <w15:commentEx w15:paraId="18C1F117" w15:done="0"/>
  <w15:commentEx w15:paraId="06943A0F" w15:done="0"/>
  <w15:commentEx w15:paraId="291AD77A" w15:done="0"/>
  <w15:commentEx w15:paraId="0967612F" w15:done="0"/>
  <w15:commentEx w15:paraId="725C76B1" w15:done="0"/>
  <w15:commentEx w15:paraId="6178A189" w15:done="0"/>
  <w15:commentEx w15:paraId="06B74A88" w15:done="0"/>
  <w15:commentEx w15:paraId="13C8C009" w15:done="0"/>
  <w15:commentEx w15:paraId="783AA988" w15:done="0"/>
  <w15:commentEx w15:paraId="5A8260BB" w15:done="0"/>
  <w15:commentEx w15:paraId="1A9DEA97" w15:done="0"/>
  <w15:commentEx w15:paraId="570A91F6" w15:done="0"/>
  <w15:commentEx w15:paraId="569908C1" w15:done="0"/>
  <w15:commentEx w15:paraId="31D34BFA" w15:done="0"/>
  <w15:commentEx w15:paraId="7EDDF567" w15:done="0"/>
  <w15:commentEx w15:paraId="25C09E57" w15:done="0"/>
  <w15:commentEx w15:paraId="1837475A" w15:done="0"/>
  <w15:commentEx w15:paraId="7E346986" w15:done="0"/>
  <w15:commentEx w15:paraId="4741658A" w15:done="0"/>
  <w15:commentEx w15:paraId="16C8B18A" w15:done="0"/>
  <w15:commentEx w15:paraId="4A17258E" w15:done="0"/>
  <w15:commentEx w15:paraId="7C852ECD" w15:done="0"/>
  <w15:commentEx w15:paraId="1AEB2C4F" w15:done="0"/>
  <w15:commentEx w15:paraId="545352A0" w15:done="0"/>
  <w15:commentEx w15:paraId="7D726267" w15:done="0"/>
  <w15:commentEx w15:paraId="5E1DED21" w15:done="0"/>
  <w15:commentEx w15:paraId="294A5F28" w15:done="0"/>
  <w15:commentEx w15:paraId="4530B90B" w15:done="0"/>
  <w15:commentEx w15:paraId="404AA356" w15:done="0"/>
  <w15:commentEx w15:paraId="0E63A5C2" w15:done="0"/>
  <w15:commentEx w15:paraId="1C80E722" w15:done="0"/>
  <w15:commentEx w15:paraId="3D6F6C74" w15:done="0"/>
  <w15:commentEx w15:paraId="42D9411A" w15:done="0"/>
  <w15:commentEx w15:paraId="61A88CD9" w15:done="0"/>
  <w15:commentEx w15:paraId="4C5B67F7" w15:done="0"/>
  <w15:commentEx w15:paraId="230AD87D" w15:done="0"/>
  <w15:commentEx w15:paraId="2D0F9B0A" w15:done="0"/>
  <w15:commentEx w15:paraId="0C0E40E4" w15:done="0"/>
  <w15:commentEx w15:paraId="4AD51356" w15:done="0"/>
  <w15:commentEx w15:paraId="0799F965" w15:done="0"/>
  <w15:commentEx w15:paraId="42ABE696" w15:done="0"/>
  <w15:commentEx w15:paraId="4DB8C120" w15:done="0"/>
  <w15:commentEx w15:paraId="4FBB2D9F" w15:done="0"/>
  <w15:commentEx w15:paraId="5D074C05" w15:done="0"/>
  <w15:commentEx w15:paraId="5F1AF491" w15:done="0"/>
  <w15:commentEx w15:paraId="3E305CCC" w15:done="0"/>
  <w15:commentEx w15:paraId="7DF63CC6" w15:done="0"/>
  <w15:commentEx w15:paraId="2FC5027A" w15:done="0"/>
  <w15:commentEx w15:paraId="45667471" w15:done="0"/>
  <w15:commentEx w15:paraId="3CD8C185" w15:done="0"/>
  <w15:commentEx w15:paraId="11100128" w15:done="0"/>
  <w15:commentEx w15:paraId="06760707" w15:paraIdParent="11100128" w15:done="0"/>
  <w15:commentEx w15:paraId="3B1B0D4D" w15:done="0"/>
  <w15:commentEx w15:paraId="2BD2A922" w15:done="0"/>
  <w15:commentEx w15:paraId="1D01EEE5" w15:paraIdParent="2BD2A922" w15:done="0"/>
  <w15:commentEx w15:paraId="1488D11B" w15:done="0"/>
  <w15:commentEx w15:paraId="2636281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A66FE4" w14:textId="77777777" w:rsidR="00310B4F" w:rsidRDefault="00310B4F">
      <w:r>
        <w:separator/>
      </w:r>
    </w:p>
  </w:endnote>
  <w:endnote w:type="continuationSeparator" w:id="0">
    <w:p w14:paraId="12117CB4" w14:textId="77777777" w:rsidR="00310B4F" w:rsidRDefault="00310B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Lucida Grande">
    <w:altName w:val="Times New Roman"/>
    <w:charset w:val="00"/>
    <w:family w:val="auto"/>
    <w:pitch w:val="variable"/>
    <w:sig w:usb0="E1000AEF" w:usb1="5000A1FF" w:usb2="00000000" w:usb3="00000000" w:csb0="010001BF" w:csb1="00000000"/>
  </w:font>
  <w:font w:name="STHupo">
    <w:altName w:val="Arial Unicode MS"/>
    <w:charset w:val="86"/>
    <w:family w:val="auto"/>
    <w:pitch w:val="variable"/>
    <w:sig w:usb0="00000000"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4F51CE" w14:textId="77777777" w:rsidR="00D43C79" w:rsidRDefault="00D43C79" w:rsidP="00215E2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020408" w14:textId="77777777" w:rsidR="00D43C79" w:rsidRDefault="00D43C79" w:rsidP="000C71CE">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394655979"/>
      <w:docPartObj>
        <w:docPartGallery w:val="Page Numbers (Bottom of Page)"/>
        <w:docPartUnique/>
      </w:docPartObj>
    </w:sdtPr>
    <w:sdtContent>
      <w:p w14:paraId="08922AFD" w14:textId="486CD11B" w:rsidR="00D43C79" w:rsidRDefault="00D43C79" w:rsidP="00E0415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F2889">
          <w:rPr>
            <w:rStyle w:val="PageNumber"/>
            <w:noProof/>
          </w:rPr>
          <w:t>23</w:t>
        </w:r>
        <w:r>
          <w:rPr>
            <w:rStyle w:val="PageNumber"/>
          </w:rPr>
          <w:fldChar w:fldCharType="end"/>
        </w:r>
      </w:p>
    </w:sdtContent>
  </w:sdt>
  <w:p w14:paraId="2D1D413A" w14:textId="77777777" w:rsidR="00D43C79" w:rsidRDefault="00D43C79" w:rsidP="000C71CE">
    <w:pPr>
      <w:pStyle w:val="Footer"/>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889D6C" w14:textId="77777777" w:rsidR="00310B4F" w:rsidRDefault="00310B4F">
      <w:r>
        <w:separator/>
      </w:r>
    </w:p>
  </w:footnote>
  <w:footnote w:type="continuationSeparator" w:id="0">
    <w:p w14:paraId="3B55ABAC" w14:textId="77777777" w:rsidR="00310B4F" w:rsidRDefault="00310B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EABEB0" w14:textId="77777777" w:rsidR="00D43C79" w:rsidRDefault="00D43C79" w:rsidP="00CB5C0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A249AA" w14:textId="77777777" w:rsidR="00D43C79" w:rsidRDefault="00D43C79" w:rsidP="00593D0E">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624D6" w14:textId="77777777" w:rsidR="00D43C79" w:rsidRPr="00EE6C79" w:rsidRDefault="00D43C79" w:rsidP="00543B3C">
    <w:pPr>
      <w:pStyle w:val="Header"/>
      <w:ind w:right="360"/>
      <w:rPr>
        <w:rFonts w:ascii="Times New Roman" w:hAnsi="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D"/>
    <w:multiLevelType w:val="singleLevel"/>
    <w:tmpl w:val="3C946E82"/>
    <w:lvl w:ilvl="0">
      <w:start w:val="1"/>
      <w:numFmt w:val="decimal"/>
      <w:lvlText w:val="%1."/>
      <w:lvlJc w:val="left"/>
      <w:pPr>
        <w:tabs>
          <w:tab w:val="num" w:pos="1440"/>
        </w:tabs>
        <w:ind w:left="1440" w:hanging="360"/>
      </w:pPr>
    </w:lvl>
  </w:abstractNum>
  <w:abstractNum w:abstractNumId="1" w15:restartNumberingAfterBreak="0">
    <w:nsid w:val="FFFFFF7E"/>
    <w:multiLevelType w:val="singleLevel"/>
    <w:tmpl w:val="985443E0"/>
    <w:lvl w:ilvl="0">
      <w:start w:val="1"/>
      <w:numFmt w:val="decimal"/>
      <w:lvlText w:val="%1."/>
      <w:lvlJc w:val="left"/>
      <w:pPr>
        <w:tabs>
          <w:tab w:val="num" w:pos="1080"/>
        </w:tabs>
        <w:ind w:left="1080" w:hanging="360"/>
      </w:pPr>
    </w:lvl>
  </w:abstractNum>
  <w:abstractNum w:abstractNumId="2" w15:restartNumberingAfterBreak="0">
    <w:nsid w:val="FFFFFF7F"/>
    <w:multiLevelType w:val="singleLevel"/>
    <w:tmpl w:val="70803B9E"/>
    <w:lvl w:ilvl="0">
      <w:start w:val="1"/>
      <w:numFmt w:val="decimal"/>
      <w:lvlText w:val="%1."/>
      <w:lvlJc w:val="left"/>
      <w:pPr>
        <w:tabs>
          <w:tab w:val="num" w:pos="720"/>
        </w:tabs>
        <w:ind w:left="720" w:hanging="360"/>
      </w:pPr>
    </w:lvl>
  </w:abstractNum>
  <w:abstractNum w:abstractNumId="3" w15:restartNumberingAfterBreak="0">
    <w:nsid w:val="FFFFFF80"/>
    <w:multiLevelType w:val="singleLevel"/>
    <w:tmpl w:val="A92A41D4"/>
    <w:lvl w:ilvl="0">
      <w:start w:val="1"/>
      <w:numFmt w:val="bullet"/>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6CAEDC7E"/>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5DE2309E"/>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AD6202E4"/>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3DBE2538"/>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BCB1F15"/>
    <w:multiLevelType w:val="hybridMultilevel"/>
    <w:tmpl w:val="BF5E1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027A36"/>
    <w:multiLevelType w:val="hybridMultilevel"/>
    <w:tmpl w:val="7EE80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105D4"/>
    <w:multiLevelType w:val="hybridMultilevel"/>
    <w:tmpl w:val="7CAAE5C8"/>
    <w:lvl w:ilvl="0" w:tplc="994EBE06">
      <w:start w:val="1"/>
      <w:numFmt w:val="decimal"/>
      <w:lvlText w:val="%1"/>
      <w:lvlJc w:val="left"/>
      <w:pPr>
        <w:ind w:left="1016" w:hanging="360"/>
      </w:pPr>
      <w:rPr>
        <w:rFonts w:hint="default"/>
      </w:rPr>
    </w:lvl>
    <w:lvl w:ilvl="1" w:tplc="04090019" w:tentative="1">
      <w:start w:val="1"/>
      <w:numFmt w:val="lowerLetter"/>
      <w:lvlText w:val="%2."/>
      <w:lvlJc w:val="left"/>
      <w:pPr>
        <w:ind w:left="1736" w:hanging="360"/>
      </w:pPr>
    </w:lvl>
    <w:lvl w:ilvl="2" w:tplc="0409001B" w:tentative="1">
      <w:start w:val="1"/>
      <w:numFmt w:val="lowerRoman"/>
      <w:lvlText w:val="%3."/>
      <w:lvlJc w:val="right"/>
      <w:pPr>
        <w:ind w:left="2456" w:hanging="180"/>
      </w:pPr>
    </w:lvl>
    <w:lvl w:ilvl="3" w:tplc="0409000F" w:tentative="1">
      <w:start w:val="1"/>
      <w:numFmt w:val="decimal"/>
      <w:lvlText w:val="%4."/>
      <w:lvlJc w:val="left"/>
      <w:pPr>
        <w:ind w:left="3176" w:hanging="360"/>
      </w:pPr>
    </w:lvl>
    <w:lvl w:ilvl="4" w:tplc="04090019" w:tentative="1">
      <w:start w:val="1"/>
      <w:numFmt w:val="lowerLetter"/>
      <w:lvlText w:val="%5."/>
      <w:lvlJc w:val="left"/>
      <w:pPr>
        <w:ind w:left="3896" w:hanging="360"/>
      </w:pPr>
    </w:lvl>
    <w:lvl w:ilvl="5" w:tplc="0409001B" w:tentative="1">
      <w:start w:val="1"/>
      <w:numFmt w:val="lowerRoman"/>
      <w:lvlText w:val="%6."/>
      <w:lvlJc w:val="right"/>
      <w:pPr>
        <w:ind w:left="4616" w:hanging="180"/>
      </w:pPr>
    </w:lvl>
    <w:lvl w:ilvl="6" w:tplc="0409000F" w:tentative="1">
      <w:start w:val="1"/>
      <w:numFmt w:val="decimal"/>
      <w:lvlText w:val="%7."/>
      <w:lvlJc w:val="left"/>
      <w:pPr>
        <w:ind w:left="5336" w:hanging="360"/>
      </w:pPr>
    </w:lvl>
    <w:lvl w:ilvl="7" w:tplc="04090019" w:tentative="1">
      <w:start w:val="1"/>
      <w:numFmt w:val="lowerLetter"/>
      <w:lvlText w:val="%8."/>
      <w:lvlJc w:val="left"/>
      <w:pPr>
        <w:ind w:left="6056" w:hanging="360"/>
      </w:pPr>
    </w:lvl>
    <w:lvl w:ilvl="8" w:tplc="0409001B" w:tentative="1">
      <w:start w:val="1"/>
      <w:numFmt w:val="lowerRoman"/>
      <w:lvlText w:val="%9."/>
      <w:lvlJc w:val="right"/>
      <w:pPr>
        <w:ind w:left="6776" w:hanging="180"/>
      </w:pPr>
    </w:lvl>
  </w:abstractNum>
  <w:abstractNum w:abstractNumId="11" w15:restartNumberingAfterBreak="0">
    <w:nsid w:val="2C416231"/>
    <w:multiLevelType w:val="hybridMultilevel"/>
    <w:tmpl w:val="94CE1B8C"/>
    <w:lvl w:ilvl="0" w:tplc="2DA806B4">
      <w:start w:val="1"/>
      <w:numFmt w:val="decimal"/>
      <w:lvlText w:val="%1"/>
      <w:lvlJc w:val="left"/>
      <w:pPr>
        <w:ind w:left="1200" w:hanging="6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15:restartNumberingAfterBreak="0">
    <w:nsid w:val="358C71A8"/>
    <w:multiLevelType w:val="hybridMultilevel"/>
    <w:tmpl w:val="F09AEE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2F2107"/>
    <w:multiLevelType w:val="hybridMultilevel"/>
    <w:tmpl w:val="9FFC31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9444855"/>
    <w:multiLevelType w:val="hybridMultilevel"/>
    <w:tmpl w:val="45EAB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C35143A"/>
    <w:multiLevelType w:val="hybridMultilevel"/>
    <w:tmpl w:val="78FE30FC"/>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6" w15:restartNumberingAfterBreak="0">
    <w:nsid w:val="5E2F0D88"/>
    <w:multiLevelType w:val="hybridMultilevel"/>
    <w:tmpl w:val="7CC615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9E262F9"/>
    <w:multiLevelType w:val="hybridMultilevel"/>
    <w:tmpl w:val="7E74AF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B65429A"/>
    <w:multiLevelType w:val="hybridMultilevel"/>
    <w:tmpl w:val="BBF64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3886FC4"/>
    <w:multiLevelType w:val="hybridMultilevel"/>
    <w:tmpl w:val="F954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9"/>
  </w:num>
  <w:num w:numId="4">
    <w:abstractNumId w:val="13"/>
  </w:num>
  <w:num w:numId="5">
    <w:abstractNumId w:val="19"/>
  </w:num>
  <w:num w:numId="6">
    <w:abstractNumId w:val="17"/>
  </w:num>
  <w:num w:numId="7">
    <w:abstractNumId w:val="7"/>
  </w:num>
  <w:num w:numId="8">
    <w:abstractNumId w:val="8"/>
  </w:num>
  <w:num w:numId="9">
    <w:abstractNumId w:val="16"/>
  </w:num>
  <w:num w:numId="10">
    <w:abstractNumId w:val="18"/>
  </w:num>
  <w:num w:numId="11">
    <w:abstractNumId w:val="15"/>
  </w:num>
  <w:num w:numId="12">
    <w:abstractNumId w:val="11"/>
  </w:num>
  <w:num w:numId="13">
    <w:abstractNumId w:val="10"/>
  </w:num>
  <w:num w:numId="14">
    <w:abstractNumId w:val="0"/>
  </w:num>
  <w:num w:numId="15">
    <w:abstractNumId w:val="1"/>
  </w:num>
  <w:num w:numId="16">
    <w:abstractNumId w:val="2"/>
  </w:num>
  <w:num w:numId="17">
    <w:abstractNumId w:val="3"/>
  </w:num>
  <w:num w:numId="18">
    <w:abstractNumId w:val="4"/>
  </w:num>
  <w:num w:numId="19">
    <w:abstractNumId w:val="5"/>
  </w:num>
  <w:num w:numId="20">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lay Arango">
    <w15:presenceInfo w15:providerId="AD" w15:userId="S-1-5-21-284843130-3751062232-1573799400-5078"/>
  </w15:person>
  <w15:person w15:author="Zach Lessig">
    <w15:presenceInfo w15:providerId="AD" w15:userId="S-1-5-21-284843130-3751062232-1573799400-635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009B"/>
    <w:rsid w:val="000002F3"/>
    <w:rsid w:val="00001E26"/>
    <w:rsid w:val="000020F1"/>
    <w:rsid w:val="00002270"/>
    <w:rsid w:val="0000254A"/>
    <w:rsid w:val="00002F6D"/>
    <w:rsid w:val="000030EC"/>
    <w:rsid w:val="00003EC9"/>
    <w:rsid w:val="00006024"/>
    <w:rsid w:val="00006510"/>
    <w:rsid w:val="00006D20"/>
    <w:rsid w:val="0000713A"/>
    <w:rsid w:val="000076A7"/>
    <w:rsid w:val="00007AE2"/>
    <w:rsid w:val="00007EB9"/>
    <w:rsid w:val="000114D0"/>
    <w:rsid w:val="00011810"/>
    <w:rsid w:val="00011C15"/>
    <w:rsid w:val="00011F7B"/>
    <w:rsid w:val="0001209D"/>
    <w:rsid w:val="000131BB"/>
    <w:rsid w:val="0001341C"/>
    <w:rsid w:val="00014423"/>
    <w:rsid w:val="000144AF"/>
    <w:rsid w:val="0001461F"/>
    <w:rsid w:val="00014CC2"/>
    <w:rsid w:val="00014DE5"/>
    <w:rsid w:val="0001526D"/>
    <w:rsid w:val="00016DAE"/>
    <w:rsid w:val="000179A9"/>
    <w:rsid w:val="00020988"/>
    <w:rsid w:val="00020DE3"/>
    <w:rsid w:val="00021D53"/>
    <w:rsid w:val="00022ABF"/>
    <w:rsid w:val="00022CE6"/>
    <w:rsid w:val="00023195"/>
    <w:rsid w:val="00023CAD"/>
    <w:rsid w:val="00023D13"/>
    <w:rsid w:val="00024571"/>
    <w:rsid w:val="000246A2"/>
    <w:rsid w:val="00024709"/>
    <w:rsid w:val="00024A33"/>
    <w:rsid w:val="0002614D"/>
    <w:rsid w:val="000263C5"/>
    <w:rsid w:val="0002684C"/>
    <w:rsid w:val="00026FD6"/>
    <w:rsid w:val="00027004"/>
    <w:rsid w:val="0002711F"/>
    <w:rsid w:val="000271B1"/>
    <w:rsid w:val="00027222"/>
    <w:rsid w:val="0002777B"/>
    <w:rsid w:val="00027A2B"/>
    <w:rsid w:val="00027FBA"/>
    <w:rsid w:val="0003014F"/>
    <w:rsid w:val="000305E8"/>
    <w:rsid w:val="00031484"/>
    <w:rsid w:val="000317B9"/>
    <w:rsid w:val="000317DC"/>
    <w:rsid w:val="00031EC8"/>
    <w:rsid w:val="000322FA"/>
    <w:rsid w:val="00032740"/>
    <w:rsid w:val="00032B95"/>
    <w:rsid w:val="00032EBB"/>
    <w:rsid w:val="000330B0"/>
    <w:rsid w:val="000333B0"/>
    <w:rsid w:val="00033497"/>
    <w:rsid w:val="00033589"/>
    <w:rsid w:val="000335BC"/>
    <w:rsid w:val="00033DD3"/>
    <w:rsid w:val="00033E74"/>
    <w:rsid w:val="000342F4"/>
    <w:rsid w:val="00034730"/>
    <w:rsid w:val="00034ED4"/>
    <w:rsid w:val="00035244"/>
    <w:rsid w:val="00035285"/>
    <w:rsid w:val="00036755"/>
    <w:rsid w:val="00037637"/>
    <w:rsid w:val="000379CE"/>
    <w:rsid w:val="00037F2B"/>
    <w:rsid w:val="000400D9"/>
    <w:rsid w:val="00040975"/>
    <w:rsid w:val="0004149C"/>
    <w:rsid w:val="00041926"/>
    <w:rsid w:val="00041D25"/>
    <w:rsid w:val="00041F13"/>
    <w:rsid w:val="00042874"/>
    <w:rsid w:val="00042E92"/>
    <w:rsid w:val="00043A7A"/>
    <w:rsid w:val="00044D72"/>
    <w:rsid w:val="00046CE9"/>
    <w:rsid w:val="00047175"/>
    <w:rsid w:val="0004767B"/>
    <w:rsid w:val="00047723"/>
    <w:rsid w:val="000509FF"/>
    <w:rsid w:val="00051682"/>
    <w:rsid w:val="000518ED"/>
    <w:rsid w:val="00052756"/>
    <w:rsid w:val="00052F81"/>
    <w:rsid w:val="000542C5"/>
    <w:rsid w:val="00054D48"/>
    <w:rsid w:val="0005508E"/>
    <w:rsid w:val="00055259"/>
    <w:rsid w:val="00055586"/>
    <w:rsid w:val="00055C78"/>
    <w:rsid w:val="00056269"/>
    <w:rsid w:val="000570C5"/>
    <w:rsid w:val="00057537"/>
    <w:rsid w:val="00057580"/>
    <w:rsid w:val="000577EF"/>
    <w:rsid w:val="00057883"/>
    <w:rsid w:val="00057B2A"/>
    <w:rsid w:val="00061193"/>
    <w:rsid w:val="00061EB9"/>
    <w:rsid w:val="00062478"/>
    <w:rsid w:val="00062C7D"/>
    <w:rsid w:val="00062E06"/>
    <w:rsid w:val="00063032"/>
    <w:rsid w:val="00063735"/>
    <w:rsid w:val="000646D5"/>
    <w:rsid w:val="00064A61"/>
    <w:rsid w:val="00064FD8"/>
    <w:rsid w:val="000655FF"/>
    <w:rsid w:val="00065DC3"/>
    <w:rsid w:val="000666F2"/>
    <w:rsid w:val="000670B6"/>
    <w:rsid w:val="0006739A"/>
    <w:rsid w:val="000675B7"/>
    <w:rsid w:val="00067A79"/>
    <w:rsid w:val="00070E33"/>
    <w:rsid w:val="00071507"/>
    <w:rsid w:val="000716C1"/>
    <w:rsid w:val="00071F2E"/>
    <w:rsid w:val="00072313"/>
    <w:rsid w:val="000725BF"/>
    <w:rsid w:val="00072DA9"/>
    <w:rsid w:val="00073532"/>
    <w:rsid w:val="0007416D"/>
    <w:rsid w:val="000744A2"/>
    <w:rsid w:val="000749A6"/>
    <w:rsid w:val="00075F26"/>
    <w:rsid w:val="0008018F"/>
    <w:rsid w:val="00080328"/>
    <w:rsid w:val="00080384"/>
    <w:rsid w:val="00080CD6"/>
    <w:rsid w:val="00081414"/>
    <w:rsid w:val="00082D4B"/>
    <w:rsid w:val="00082DFA"/>
    <w:rsid w:val="00083228"/>
    <w:rsid w:val="00083BC0"/>
    <w:rsid w:val="00083FB5"/>
    <w:rsid w:val="000842F7"/>
    <w:rsid w:val="00084E36"/>
    <w:rsid w:val="0008545E"/>
    <w:rsid w:val="00085DA3"/>
    <w:rsid w:val="00086B48"/>
    <w:rsid w:val="00086DC5"/>
    <w:rsid w:val="0008752D"/>
    <w:rsid w:val="00090591"/>
    <w:rsid w:val="00091406"/>
    <w:rsid w:val="00091572"/>
    <w:rsid w:val="0009395D"/>
    <w:rsid w:val="00093ACB"/>
    <w:rsid w:val="00093FD5"/>
    <w:rsid w:val="00094A5C"/>
    <w:rsid w:val="0009514C"/>
    <w:rsid w:val="000958F3"/>
    <w:rsid w:val="000959F8"/>
    <w:rsid w:val="000969EF"/>
    <w:rsid w:val="000A0485"/>
    <w:rsid w:val="000A0642"/>
    <w:rsid w:val="000A0FE2"/>
    <w:rsid w:val="000A0FF9"/>
    <w:rsid w:val="000A17A5"/>
    <w:rsid w:val="000A17AA"/>
    <w:rsid w:val="000A19B3"/>
    <w:rsid w:val="000A271B"/>
    <w:rsid w:val="000A2A70"/>
    <w:rsid w:val="000A2FBA"/>
    <w:rsid w:val="000A4465"/>
    <w:rsid w:val="000A4E91"/>
    <w:rsid w:val="000A60E3"/>
    <w:rsid w:val="000A6921"/>
    <w:rsid w:val="000A7218"/>
    <w:rsid w:val="000A7938"/>
    <w:rsid w:val="000B1163"/>
    <w:rsid w:val="000B1942"/>
    <w:rsid w:val="000B22E9"/>
    <w:rsid w:val="000B2C4F"/>
    <w:rsid w:val="000B2EA8"/>
    <w:rsid w:val="000B3FD5"/>
    <w:rsid w:val="000B46A6"/>
    <w:rsid w:val="000B6248"/>
    <w:rsid w:val="000B6D32"/>
    <w:rsid w:val="000B6F52"/>
    <w:rsid w:val="000B70D7"/>
    <w:rsid w:val="000B7BC4"/>
    <w:rsid w:val="000B7CE3"/>
    <w:rsid w:val="000C0693"/>
    <w:rsid w:val="000C0DC4"/>
    <w:rsid w:val="000C10EA"/>
    <w:rsid w:val="000C1C27"/>
    <w:rsid w:val="000C1C63"/>
    <w:rsid w:val="000C219F"/>
    <w:rsid w:val="000C30A4"/>
    <w:rsid w:val="000C4407"/>
    <w:rsid w:val="000C47F3"/>
    <w:rsid w:val="000C5281"/>
    <w:rsid w:val="000C60C0"/>
    <w:rsid w:val="000C6121"/>
    <w:rsid w:val="000C6BCA"/>
    <w:rsid w:val="000C70D5"/>
    <w:rsid w:val="000C710F"/>
    <w:rsid w:val="000C71CE"/>
    <w:rsid w:val="000C724C"/>
    <w:rsid w:val="000C75F3"/>
    <w:rsid w:val="000C7C31"/>
    <w:rsid w:val="000C7CAD"/>
    <w:rsid w:val="000C7DEB"/>
    <w:rsid w:val="000D06A3"/>
    <w:rsid w:val="000D0AAF"/>
    <w:rsid w:val="000D0CED"/>
    <w:rsid w:val="000D0D51"/>
    <w:rsid w:val="000D1464"/>
    <w:rsid w:val="000D1A40"/>
    <w:rsid w:val="000D1FE3"/>
    <w:rsid w:val="000D2F7F"/>
    <w:rsid w:val="000D3AF1"/>
    <w:rsid w:val="000D4161"/>
    <w:rsid w:val="000D4398"/>
    <w:rsid w:val="000D4454"/>
    <w:rsid w:val="000D46EC"/>
    <w:rsid w:val="000D4810"/>
    <w:rsid w:val="000D5305"/>
    <w:rsid w:val="000D7DF3"/>
    <w:rsid w:val="000E0247"/>
    <w:rsid w:val="000E026D"/>
    <w:rsid w:val="000E043B"/>
    <w:rsid w:val="000E17AC"/>
    <w:rsid w:val="000E2222"/>
    <w:rsid w:val="000E2ABC"/>
    <w:rsid w:val="000E2FC2"/>
    <w:rsid w:val="000E32EF"/>
    <w:rsid w:val="000E398B"/>
    <w:rsid w:val="000E3A72"/>
    <w:rsid w:val="000E3CE3"/>
    <w:rsid w:val="000E3E1B"/>
    <w:rsid w:val="000E4050"/>
    <w:rsid w:val="000E40E0"/>
    <w:rsid w:val="000E61F3"/>
    <w:rsid w:val="000E63CE"/>
    <w:rsid w:val="000E676D"/>
    <w:rsid w:val="000E69F5"/>
    <w:rsid w:val="000E6E21"/>
    <w:rsid w:val="000E76D3"/>
    <w:rsid w:val="000F00D7"/>
    <w:rsid w:val="000F02E7"/>
    <w:rsid w:val="000F06F7"/>
    <w:rsid w:val="000F0EC2"/>
    <w:rsid w:val="000F1D43"/>
    <w:rsid w:val="000F3426"/>
    <w:rsid w:val="000F3440"/>
    <w:rsid w:val="000F3DF0"/>
    <w:rsid w:val="000F4886"/>
    <w:rsid w:val="000F4FD5"/>
    <w:rsid w:val="000F5109"/>
    <w:rsid w:val="000F5203"/>
    <w:rsid w:val="000F5345"/>
    <w:rsid w:val="000F5754"/>
    <w:rsid w:val="000F57E1"/>
    <w:rsid w:val="000F6196"/>
    <w:rsid w:val="000F6545"/>
    <w:rsid w:val="000F6620"/>
    <w:rsid w:val="000F6778"/>
    <w:rsid w:val="000F7A52"/>
    <w:rsid w:val="000F7A65"/>
    <w:rsid w:val="000F7D47"/>
    <w:rsid w:val="00101023"/>
    <w:rsid w:val="00101348"/>
    <w:rsid w:val="00101C73"/>
    <w:rsid w:val="00102BB0"/>
    <w:rsid w:val="0010323D"/>
    <w:rsid w:val="00104037"/>
    <w:rsid w:val="00105916"/>
    <w:rsid w:val="0010633B"/>
    <w:rsid w:val="00106486"/>
    <w:rsid w:val="00106A9A"/>
    <w:rsid w:val="00107D0D"/>
    <w:rsid w:val="00110224"/>
    <w:rsid w:val="00110963"/>
    <w:rsid w:val="00111EFB"/>
    <w:rsid w:val="00113D0B"/>
    <w:rsid w:val="001140AD"/>
    <w:rsid w:val="00114D46"/>
    <w:rsid w:val="001152CA"/>
    <w:rsid w:val="00116487"/>
    <w:rsid w:val="00116B6D"/>
    <w:rsid w:val="00117155"/>
    <w:rsid w:val="00117E78"/>
    <w:rsid w:val="00117E7E"/>
    <w:rsid w:val="00120381"/>
    <w:rsid w:val="00121993"/>
    <w:rsid w:val="00121A46"/>
    <w:rsid w:val="0012229B"/>
    <w:rsid w:val="00122D1E"/>
    <w:rsid w:val="001232F4"/>
    <w:rsid w:val="00123A2F"/>
    <w:rsid w:val="00123F3A"/>
    <w:rsid w:val="00124581"/>
    <w:rsid w:val="00125681"/>
    <w:rsid w:val="00125CD3"/>
    <w:rsid w:val="00125D02"/>
    <w:rsid w:val="001262A3"/>
    <w:rsid w:val="00126415"/>
    <w:rsid w:val="00126D32"/>
    <w:rsid w:val="00126FDF"/>
    <w:rsid w:val="001277CF"/>
    <w:rsid w:val="00131560"/>
    <w:rsid w:val="00132C19"/>
    <w:rsid w:val="001337AC"/>
    <w:rsid w:val="00133859"/>
    <w:rsid w:val="0013498B"/>
    <w:rsid w:val="00135208"/>
    <w:rsid w:val="001357CB"/>
    <w:rsid w:val="00135813"/>
    <w:rsid w:val="00135EEF"/>
    <w:rsid w:val="00136691"/>
    <w:rsid w:val="00137E2C"/>
    <w:rsid w:val="00140DC2"/>
    <w:rsid w:val="001417E2"/>
    <w:rsid w:val="00143D8D"/>
    <w:rsid w:val="001440F8"/>
    <w:rsid w:val="00144164"/>
    <w:rsid w:val="00145367"/>
    <w:rsid w:val="0014639E"/>
    <w:rsid w:val="00146BE4"/>
    <w:rsid w:val="00147465"/>
    <w:rsid w:val="00147807"/>
    <w:rsid w:val="001500E1"/>
    <w:rsid w:val="0015048C"/>
    <w:rsid w:val="00150519"/>
    <w:rsid w:val="00150EC2"/>
    <w:rsid w:val="00152269"/>
    <w:rsid w:val="00152B44"/>
    <w:rsid w:val="0015324B"/>
    <w:rsid w:val="0015351C"/>
    <w:rsid w:val="00153E7B"/>
    <w:rsid w:val="0015580D"/>
    <w:rsid w:val="00155EB3"/>
    <w:rsid w:val="001560BA"/>
    <w:rsid w:val="001562DC"/>
    <w:rsid w:val="001574C3"/>
    <w:rsid w:val="00160D72"/>
    <w:rsid w:val="00161D2F"/>
    <w:rsid w:val="00161EEB"/>
    <w:rsid w:val="00161F90"/>
    <w:rsid w:val="00161FB0"/>
    <w:rsid w:val="00162488"/>
    <w:rsid w:val="0016304B"/>
    <w:rsid w:val="00163230"/>
    <w:rsid w:val="001634E4"/>
    <w:rsid w:val="00163A8A"/>
    <w:rsid w:val="00164B6C"/>
    <w:rsid w:val="00164D38"/>
    <w:rsid w:val="00165015"/>
    <w:rsid w:val="00165F29"/>
    <w:rsid w:val="00165FA5"/>
    <w:rsid w:val="001671D3"/>
    <w:rsid w:val="00167412"/>
    <w:rsid w:val="00170B83"/>
    <w:rsid w:val="00170F4A"/>
    <w:rsid w:val="00171278"/>
    <w:rsid w:val="001712EF"/>
    <w:rsid w:val="0017188A"/>
    <w:rsid w:val="00171955"/>
    <w:rsid w:val="00171C8E"/>
    <w:rsid w:val="00172153"/>
    <w:rsid w:val="00174141"/>
    <w:rsid w:val="0017414E"/>
    <w:rsid w:val="00174758"/>
    <w:rsid w:val="00174D53"/>
    <w:rsid w:val="001754FA"/>
    <w:rsid w:val="001755C6"/>
    <w:rsid w:val="00175A4F"/>
    <w:rsid w:val="00176994"/>
    <w:rsid w:val="00177584"/>
    <w:rsid w:val="00177B17"/>
    <w:rsid w:val="0018015A"/>
    <w:rsid w:val="00180344"/>
    <w:rsid w:val="00180799"/>
    <w:rsid w:val="00180E70"/>
    <w:rsid w:val="00180FEF"/>
    <w:rsid w:val="0018217A"/>
    <w:rsid w:val="00182553"/>
    <w:rsid w:val="0018283E"/>
    <w:rsid w:val="00182D0F"/>
    <w:rsid w:val="00182E62"/>
    <w:rsid w:val="0018330E"/>
    <w:rsid w:val="00184C2D"/>
    <w:rsid w:val="001850AA"/>
    <w:rsid w:val="00185A92"/>
    <w:rsid w:val="00186BD7"/>
    <w:rsid w:val="00187BA4"/>
    <w:rsid w:val="00190035"/>
    <w:rsid w:val="0019042D"/>
    <w:rsid w:val="00190ECF"/>
    <w:rsid w:val="001915BF"/>
    <w:rsid w:val="00191736"/>
    <w:rsid w:val="001918FC"/>
    <w:rsid w:val="0019332F"/>
    <w:rsid w:val="00193647"/>
    <w:rsid w:val="001939DE"/>
    <w:rsid w:val="00193AAB"/>
    <w:rsid w:val="001940E9"/>
    <w:rsid w:val="00194276"/>
    <w:rsid w:val="0019427F"/>
    <w:rsid w:val="00194D65"/>
    <w:rsid w:val="001951E1"/>
    <w:rsid w:val="0019578F"/>
    <w:rsid w:val="001957A8"/>
    <w:rsid w:val="00195C31"/>
    <w:rsid w:val="00195F22"/>
    <w:rsid w:val="001964C2"/>
    <w:rsid w:val="001966B0"/>
    <w:rsid w:val="00196CBD"/>
    <w:rsid w:val="00197689"/>
    <w:rsid w:val="001A021F"/>
    <w:rsid w:val="001A07D1"/>
    <w:rsid w:val="001A098F"/>
    <w:rsid w:val="001A1F37"/>
    <w:rsid w:val="001A21A6"/>
    <w:rsid w:val="001A25ED"/>
    <w:rsid w:val="001A3055"/>
    <w:rsid w:val="001A313A"/>
    <w:rsid w:val="001A329B"/>
    <w:rsid w:val="001A3C3B"/>
    <w:rsid w:val="001A3CE1"/>
    <w:rsid w:val="001A3FFE"/>
    <w:rsid w:val="001A4177"/>
    <w:rsid w:val="001A4446"/>
    <w:rsid w:val="001A4CFC"/>
    <w:rsid w:val="001A51F6"/>
    <w:rsid w:val="001A5FED"/>
    <w:rsid w:val="001A602C"/>
    <w:rsid w:val="001A65C7"/>
    <w:rsid w:val="001A7220"/>
    <w:rsid w:val="001A757E"/>
    <w:rsid w:val="001A7A11"/>
    <w:rsid w:val="001A7AAB"/>
    <w:rsid w:val="001A7F52"/>
    <w:rsid w:val="001B1C87"/>
    <w:rsid w:val="001B2531"/>
    <w:rsid w:val="001B259F"/>
    <w:rsid w:val="001B29D5"/>
    <w:rsid w:val="001B337F"/>
    <w:rsid w:val="001B35AF"/>
    <w:rsid w:val="001B3BDF"/>
    <w:rsid w:val="001B4020"/>
    <w:rsid w:val="001B4F87"/>
    <w:rsid w:val="001B5436"/>
    <w:rsid w:val="001B67CF"/>
    <w:rsid w:val="001B6988"/>
    <w:rsid w:val="001B6D8F"/>
    <w:rsid w:val="001B795D"/>
    <w:rsid w:val="001C004D"/>
    <w:rsid w:val="001C025B"/>
    <w:rsid w:val="001C1527"/>
    <w:rsid w:val="001C1750"/>
    <w:rsid w:val="001C192E"/>
    <w:rsid w:val="001C1D8D"/>
    <w:rsid w:val="001C28D4"/>
    <w:rsid w:val="001C2DA3"/>
    <w:rsid w:val="001C31B6"/>
    <w:rsid w:val="001C31C2"/>
    <w:rsid w:val="001C43F4"/>
    <w:rsid w:val="001C58A9"/>
    <w:rsid w:val="001C5D40"/>
    <w:rsid w:val="001C5FA2"/>
    <w:rsid w:val="001C5FEB"/>
    <w:rsid w:val="001C6239"/>
    <w:rsid w:val="001C628F"/>
    <w:rsid w:val="001C63E4"/>
    <w:rsid w:val="001C66FC"/>
    <w:rsid w:val="001C6999"/>
    <w:rsid w:val="001C7648"/>
    <w:rsid w:val="001D06B4"/>
    <w:rsid w:val="001D0C5B"/>
    <w:rsid w:val="001D0EB1"/>
    <w:rsid w:val="001D1AE7"/>
    <w:rsid w:val="001D2093"/>
    <w:rsid w:val="001D2F1F"/>
    <w:rsid w:val="001D35E8"/>
    <w:rsid w:val="001D389E"/>
    <w:rsid w:val="001D429D"/>
    <w:rsid w:val="001D48F1"/>
    <w:rsid w:val="001D540D"/>
    <w:rsid w:val="001D5531"/>
    <w:rsid w:val="001D5580"/>
    <w:rsid w:val="001D5617"/>
    <w:rsid w:val="001D57DF"/>
    <w:rsid w:val="001D6D64"/>
    <w:rsid w:val="001E0118"/>
    <w:rsid w:val="001E0374"/>
    <w:rsid w:val="001E0D97"/>
    <w:rsid w:val="001E130C"/>
    <w:rsid w:val="001E176E"/>
    <w:rsid w:val="001E1A79"/>
    <w:rsid w:val="001E1E4A"/>
    <w:rsid w:val="001E29CC"/>
    <w:rsid w:val="001E444B"/>
    <w:rsid w:val="001E468E"/>
    <w:rsid w:val="001E4AA7"/>
    <w:rsid w:val="001E5219"/>
    <w:rsid w:val="001E555C"/>
    <w:rsid w:val="001E57E6"/>
    <w:rsid w:val="001E5CBB"/>
    <w:rsid w:val="001E6E94"/>
    <w:rsid w:val="001E771C"/>
    <w:rsid w:val="001E7DAA"/>
    <w:rsid w:val="001F16F1"/>
    <w:rsid w:val="001F1921"/>
    <w:rsid w:val="001F1CEA"/>
    <w:rsid w:val="001F364B"/>
    <w:rsid w:val="001F37E6"/>
    <w:rsid w:val="001F3966"/>
    <w:rsid w:val="001F47BC"/>
    <w:rsid w:val="001F4A37"/>
    <w:rsid w:val="001F52A0"/>
    <w:rsid w:val="001F6032"/>
    <w:rsid w:val="001F66CF"/>
    <w:rsid w:val="001F6A2B"/>
    <w:rsid w:val="00200520"/>
    <w:rsid w:val="00200E09"/>
    <w:rsid w:val="00201BB1"/>
    <w:rsid w:val="00201F14"/>
    <w:rsid w:val="00202100"/>
    <w:rsid w:val="002032ED"/>
    <w:rsid w:val="00203803"/>
    <w:rsid w:val="002041DB"/>
    <w:rsid w:val="00204464"/>
    <w:rsid w:val="00204A08"/>
    <w:rsid w:val="0020602E"/>
    <w:rsid w:val="00206FF1"/>
    <w:rsid w:val="002075C4"/>
    <w:rsid w:val="002077AA"/>
    <w:rsid w:val="002109FE"/>
    <w:rsid w:val="00210D1A"/>
    <w:rsid w:val="0021163C"/>
    <w:rsid w:val="00212193"/>
    <w:rsid w:val="002121F2"/>
    <w:rsid w:val="00212448"/>
    <w:rsid w:val="0021247A"/>
    <w:rsid w:val="00213B91"/>
    <w:rsid w:val="002141D9"/>
    <w:rsid w:val="002143B7"/>
    <w:rsid w:val="00214842"/>
    <w:rsid w:val="00215336"/>
    <w:rsid w:val="002159DC"/>
    <w:rsid w:val="00215DAA"/>
    <w:rsid w:val="00215E25"/>
    <w:rsid w:val="00215F08"/>
    <w:rsid w:val="00216224"/>
    <w:rsid w:val="002166C8"/>
    <w:rsid w:val="00221280"/>
    <w:rsid w:val="0022177E"/>
    <w:rsid w:val="00221CDC"/>
    <w:rsid w:val="00222A92"/>
    <w:rsid w:val="0022354E"/>
    <w:rsid w:val="00223AB3"/>
    <w:rsid w:val="00223B78"/>
    <w:rsid w:val="00223FC7"/>
    <w:rsid w:val="00224BD8"/>
    <w:rsid w:val="00224DE8"/>
    <w:rsid w:val="002254A2"/>
    <w:rsid w:val="002256B4"/>
    <w:rsid w:val="00226729"/>
    <w:rsid w:val="002272BA"/>
    <w:rsid w:val="00227515"/>
    <w:rsid w:val="0022760C"/>
    <w:rsid w:val="0023026C"/>
    <w:rsid w:val="002303B0"/>
    <w:rsid w:val="00231A3B"/>
    <w:rsid w:val="00231FA1"/>
    <w:rsid w:val="00232106"/>
    <w:rsid w:val="002321FE"/>
    <w:rsid w:val="002332CA"/>
    <w:rsid w:val="00233A86"/>
    <w:rsid w:val="0023455F"/>
    <w:rsid w:val="0023489D"/>
    <w:rsid w:val="002355B8"/>
    <w:rsid w:val="0023574E"/>
    <w:rsid w:val="00235A2B"/>
    <w:rsid w:val="00236DD1"/>
    <w:rsid w:val="00237E8A"/>
    <w:rsid w:val="00240BDC"/>
    <w:rsid w:val="00240CBF"/>
    <w:rsid w:val="00241593"/>
    <w:rsid w:val="00242DBF"/>
    <w:rsid w:val="0024316A"/>
    <w:rsid w:val="00243917"/>
    <w:rsid w:val="0024456F"/>
    <w:rsid w:val="002449CB"/>
    <w:rsid w:val="00245C4B"/>
    <w:rsid w:val="00245CF8"/>
    <w:rsid w:val="00246F3A"/>
    <w:rsid w:val="00250794"/>
    <w:rsid w:val="002507F9"/>
    <w:rsid w:val="00250BF0"/>
    <w:rsid w:val="00251C82"/>
    <w:rsid w:val="0025251C"/>
    <w:rsid w:val="002526AA"/>
    <w:rsid w:val="00253229"/>
    <w:rsid w:val="00253CCB"/>
    <w:rsid w:val="002545A0"/>
    <w:rsid w:val="00254889"/>
    <w:rsid w:val="002554AB"/>
    <w:rsid w:val="00255BF5"/>
    <w:rsid w:val="00255F9C"/>
    <w:rsid w:val="00260779"/>
    <w:rsid w:val="00260795"/>
    <w:rsid w:val="00261A28"/>
    <w:rsid w:val="00261ABF"/>
    <w:rsid w:val="00261C3E"/>
    <w:rsid w:val="00261E64"/>
    <w:rsid w:val="00262BFA"/>
    <w:rsid w:val="0026350F"/>
    <w:rsid w:val="00263BB3"/>
    <w:rsid w:val="00264C60"/>
    <w:rsid w:val="0026520C"/>
    <w:rsid w:val="002652C6"/>
    <w:rsid w:val="002669EF"/>
    <w:rsid w:val="00266C27"/>
    <w:rsid w:val="00267306"/>
    <w:rsid w:val="002675C7"/>
    <w:rsid w:val="002707C5"/>
    <w:rsid w:val="00270B26"/>
    <w:rsid w:val="00270BF1"/>
    <w:rsid w:val="00270C52"/>
    <w:rsid w:val="0027107F"/>
    <w:rsid w:val="00271105"/>
    <w:rsid w:val="002711CF"/>
    <w:rsid w:val="002718A5"/>
    <w:rsid w:val="00271C31"/>
    <w:rsid w:val="00271D00"/>
    <w:rsid w:val="002735E4"/>
    <w:rsid w:val="00273D39"/>
    <w:rsid w:val="00273D59"/>
    <w:rsid w:val="00274348"/>
    <w:rsid w:val="002745C2"/>
    <w:rsid w:val="0027575B"/>
    <w:rsid w:val="0027586B"/>
    <w:rsid w:val="002759AE"/>
    <w:rsid w:val="00275CB7"/>
    <w:rsid w:val="00276715"/>
    <w:rsid w:val="00276A45"/>
    <w:rsid w:val="00277F6C"/>
    <w:rsid w:val="002800A0"/>
    <w:rsid w:val="00280184"/>
    <w:rsid w:val="00281E4B"/>
    <w:rsid w:val="002829AC"/>
    <w:rsid w:val="002834D3"/>
    <w:rsid w:val="00283557"/>
    <w:rsid w:val="00283CDF"/>
    <w:rsid w:val="0028423C"/>
    <w:rsid w:val="00284523"/>
    <w:rsid w:val="002847E7"/>
    <w:rsid w:val="00284BD7"/>
    <w:rsid w:val="00285B7F"/>
    <w:rsid w:val="0028611B"/>
    <w:rsid w:val="00286E4D"/>
    <w:rsid w:val="0029021B"/>
    <w:rsid w:val="0029082E"/>
    <w:rsid w:val="00290A14"/>
    <w:rsid w:val="00291013"/>
    <w:rsid w:val="002910AB"/>
    <w:rsid w:val="0029112D"/>
    <w:rsid w:val="0029147F"/>
    <w:rsid w:val="00291A6D"/>
    <w:rsid w:val="00291A6F"/>
    <w:rsid w:val="00291F1A"/>
    <w:rsid w:val="00292282"/>
    <w:rsid w:val="00292689"/>
    <w:rsid w:val="00292C81"/>
    <w:rsid w:val="0029394F"/>
    <w:rsid w:val="00293982"/>
    <w:rsid w:val="00293AC0"/>
    <w:rsid w:val="00294C13"/>
    <w:rsid w:val="00294E47"/>
    <w:rsid w:val="00295129"/>
    <w:rsid w:val="002953A8"/>
    <w:rsid w:val="002957E8"/>
    <w:rsid w:val="00295854"/>
    <w:rsid w:val="002959E4"/>
    <w:rsid w:val="00295DB3"/>
    <w:rsid w:val="00296430"/>
    <w:rsid w:val="00296D72"/>
    <w:rsid w:val="002A0814"/>
    <w:rsid w:val="002A2519"/>
    <w:rsid w:val="002A2A77"/>
    <w:rsid w:val="002A2ABD"/>
    <w:rsid w:val="002A30AE"/>
    <w:rsid w:val="002A32DD"/>
    <w:rsid w:val="002A33CF"/>
    <w:rsid w:val="002A3A0B"/>
    <w:rsid w:val="002A3A4B"/>
    <w:rsid w:val="002A4474"/>
    <w:rsid w:val="002A4824"/>
    <w:rsid w:val="002A4C97"/>
    <w:rsid w:val="002A722C"/>
    <w:rsid w:val="002B0009"/>
    <w:rsid w:val="002B013A"/>
    <w:rsid w:val="002B05F9"/>
    <w:rsid w:val="002B1B1D"/>
    <w:rsid w:val="002B1DB1"/>
    <w:rsid w:val="002B1E96"/>
    <w:rsid w:val="002B2CC9"/>
    <w:rsid w:val="002B2D7E"/>
    <w:rsid w:val="002B342D"/>
    <w:rsid w:val="002B3F62"/>
    <w:rsid w:val="002B3FD2"/>
    <w:rsid w:val="002B422F"/>
    <w:rsid w:val="002B47CC"/>
    <w:rsid w:val="002B6F18"/>
    <w:rsid w:val="002C0B75"/>
    <w:rsid w:val="002C0BEF"/>
    <w:rsid w:val="002C0D2D"/>
    <w:rsid w:val="002C17D4"/>
    <w:rsid w:val="002C21A5"/>
    <w:rsid w:val="002C2A03"/>
    <w:rsid w:val="002C2F39"/>
    <w:rsid w:val="002C353C"/>
    <w:rsid w:val="002C45C4"/>
    <w:rsid w:val="002C4BE8"/>
    <w:rsid w:val="002C4CB2"/>
    <w:rsid w:val="002C4D14"/>
    <w:rsid w:val="002C61CC"/>
    <w:rsid w:val="002C7E71"/>
    <w:rsid w:val="002C7FAC"/>
    <w:rsid w:val="002D0337"/>
    <w:rsid w:val="002D0DCC"/>
    <w:rsid w:val="002D0E24"/>
    <w:rsid w:val="002D0E76"/>
    <w:rsid w:val="002D176C"/>
    <w:rsid w:val="002D1A97"/>
    <w:rsid w:val="002D2186"/>
    <w:rsid w:val="002D262F"/>
    <w:rsid w:val="002D3024"/>
    <w:rsid w:val="002D3A7E"/>
    <w:rsid w:val="002D3CD6"/>
    <w:rsid w:val="002D3CD9"/>
    <w:rsid w:val="002D45C3"/>
    <w:rsid w:val="002D59AC"/>
    <w:rsid w:val="002D67A2"/>
    <w:rsid w:val="002D6F45"/>
    <w:rsid w:val="002D6FA7"/>
    <w:rsid w:val="002D6FFE"/>
    <w:rsid w:val="002D7405"/>
    <w:rsid w:val="002D79BC"/>
    <w:rsid w:val="002D7E07"/>
    <w:rsid w:val="002E02AE"/>
    <w:rsid w:val="002E0328"/>
    <w:rsid w:val="002E07AE"/>
    <w:rsid w:val="002E0C3A"/>
    <w:rsid w:val="002E13CD"/>
    <w:rsid w:val="002E14B6"/>
    <w:rsid w:val="002E22A2"/>
    <w:rsid w:val="002E2E10"/>
    <w:rsid w:val="002E3224"/>
    <w:rsid w:val="002E32C1"/>
    <w:rsid w:val="002E3839"/>
    <w:rsid w:val="002E3F43"/>
    <w:rsid w:val="002E4071"/>
    <w:rsid w:val="002E4B2F"/>
    <w:rsid w:val="002E53AF"/>
    <w:rsid w:val="002E58F6"/>
    <w:rsid w:val="002E5FED"/>
    <w:rsid w:val="002E612A"/>
    <w:rsid w:val="002E6450"/>
    <w:rsid w:val="002E646A"/>
    <w:rsid w:val="002E6892"/>
    <w:rsid w:val="002E6AF0"/>
    <w:rsid w:val="002E7924"/>
    <w:rsid w:val="002F0CA4"/>
    <w:rsid w:val="002F19BC"/>
    <w:rsid w:val="002F1C9B"/>
    <w:rsid w:val="002F26A3"/>
    <w:rsid w:val="002F2961"/>
    <w:rsid w:val="002F2A14"/>
    <w:rsid w:val="002F4DBF"/>
    <w:rsid w:val="002F5A83"/>
    <w:rsid w:val="002F678A"/>
    <w:rsid w:val="002F6BC2"/>
    <w:rsid w:val="002F72EE"/>
    <w:rsid w:val="00301562"/>
    <w:rsid w:val="003016A8"/>
    <w:rsid w:val="0030179A"/>
    <w:rsid w:val="00302084"/>
    <w:rsid w:val="00302B34"/>
    <w:rsid w:val="00302BB9"/>
    <w:rsid w:val="00302FDB"/>
    <w:rsid w:val="003030F2"/>
    <w:rsid w:val="003056B0"/>
    <w:rsid w:val="00305EB8"/>
    <w:rsid w:val="0030673F"/>
    <w:rsid w:val="00306B32"/>
    <w:rsid w:val="003077DC"/>
    <w:rsid w:val="003077E3"/>
    <w:rsid w:val="00310B4F"/>
    <w:rsid w:val="0031101A"/>
    <w:rsid w:val="003115C4"/>
    <w:rsid w:val="00312543"/>
    <w:rsid w:val="003127B4"/>
    <w:rsid w:val="00312EB2"/>
    <w:rsid w:val="003145D8"/>
    <w:rsid w:val="003148F6"/>
    <w:rsid w:val="003148F8"/>
    <w:rsid w:val="00314976"/>
    <w:rsid w:val="00315087"/>
    <w:rsid w:val="00315550"/>
    <w:rsid w:val="003173C3"/>
    <w:rsid w:val="00317ABC"/>
    <w:rsid w:val="00317FC5"/>
    <w:rsid w:val="00320D50"/>
    <w:rsid w:val="00321297"/>
    <w:rsid w:val="00321328"/>
    <w:rsid w:val="00321B9E"/>
    <w:rsid w:val="00321C40"/>
    <w:rsid w:val="00322CBA"/>
    <w:rsid w:val="00323259"/>
    <w:rsid w:val="00323F07"/>
    <w:rsid w:val="0032409E"/>
    <w:rsid w:val="003255A0"/>
    <w:rsid w:val="003258E5"/>
    <w:rsid w:val="003302DA"/>
    <w:rsid w:val="00330EBE"/>
    <w:rsid w:val="00331BD1"/>
    <w:rsid w:val="00333429"/>
    <w:rsid w:val="00333C77"/>
    <w:rsid w:val="00333F36"/>
    <w:rsid w:val="00335476"/>
    <w:rsid w:val="00336379"/>
    <w:rsid w:val="00336A84"/>
    <w:rsid w:val="003370A6"/>
    <w:rsid w:val="0033727A"/>
    <w:rsid w:val="003375A9"/>
    <w:rsid w:val="00337982"/>
    <w:rsid w:val="00341200"/>
    <w:rsid w:val="003416D8"/>
    <w:rsid w:val="003419CA"/>
    <w:rsid w:val="0034439D"/>
    <w:rsid w:val="0034460A"/>
    <w:rsid w:val="00344654"/>
    <w:rsid w:val="00345162"/>
    <w:rsid w:val="00345AF5"/>
    <w:rsid w:val="0034647F"/>
    <w:rsid w:val="0034651B"/>
    <w:rsid w:val="00346F64"/>
    <w:rsid w:val="00346FCD"/>
    <w:rsid w:val="00347204"/>
    <w:rsid w:val="00347307"/>
    <w:rsid w:val="003476BD"/>
    <w:rsid w:val="00347E70"/>
    <w:rsid w:val="00350AE3"/>
    <w:rsid w:val="00350BED"/>
    <w:rsid w:val="0035112D"/>
    <w:rsid w:val="00351243"/>
    <w:rsid w:val="00351C22"/>
    <w:rsid w:val="003526C8"/>
    <w:rsid w:val="003529B7"/>
    <w:rsid w:val="00352DA0"/>
    <w:rsid w:val="0035323A"/>
    <w:rsid w:val="003532EF"/>
    <w:rsid w:val="00353DC6"/>
    <w:rsid w:val="003545CD"/>
    <w:rsid w:val="003546CE"/>
    <w:rsid w:val="00354C6C"/>
    <w:rsid w:val="00356061"/>
    <w:rsid w:val="00356078"/>
    <w:rsid w:val="00356260"/>
    <w:rsid w:val="0035639F"/>
    <w:rsid w:val="00356B40"/>
    <w:rsid w:val="00357985"/>
    <w:rsid w:val="003603C7"/>
    <w:rsid w:val="003609B2"/>
    <w:rsid w:val="00360E36"/>
    <w:rsid w:val="003611F0"/>
    <w:rsid w:val="00361255"/>
    <w:rsid w:val="00362013"/>
    <w:rsid w:val="003631B0"/>
    <w:rsid w:val="003640DE"/>
    <w:rsid w:val="0036596F"/>
    <w:rsid w:val="003665FA"/>
    <w:rsid w:val="0036672E"/>
    <w:rsid w:val="00367598"/>
    <w:rsid w:val="00367847"/>
    <w:rsid w:val="00370E0B"/>
    <w:rsid w:val="00371119"/>
    <w:rsid w:val="0037115A"/>
    <w:rsid w:val="003713FD"/>
    <w:rsid w:val="00371566"/>
    <w:rsid w:val="003722EA"/>
    <w:rsid w:val="003726F7"/>
    <w:rsid w:val="00372841"/>
    <w:rsid w:val="00372E0B"/>
    <w:rsid w:val="00372EB0"/>
    <w:rsid w:val="0037372E"/>
    <w:rsid w:val="00373835"/>
    <w:rsid w:val="00373948"/>
    <w:rsid w:val="00375514"/>
    <w:rsid w:val="0037686F"/>
    <w:rsid w:val="00376B98"/>
    <w:rsid w:val="00376BDA"/>
    <w:rsid w:val="00376E79"/>
    <w:rsid w:val="00377B33"/>
    <w:rsid w:val="003801E4"/>
    <w:rsid w:val="003809F1"/>
    <w:rsid w:val="0038160F"/>
    <w:rsid w:val="00381709"/>
    <w:rsid w:val="003817B8"/>
    <w:rsid w:val="0038195D"/>
    <w:rsid w:val="00381AEE"/>
    <w:rsid w:val="00381F22"/>
    <w:rsid w:val="00381FDD"/>
    <w:rsid w:val="0038251A"/>
    <w:rsid w:val="0038255A"/>
    <w:rsid w:val="00382662"/>
    <w:rsid w:val="00382887"/>
    <w:rsid w:val="00382BDB"/>
    <w:rsid w:val="00382BF5"/>
    <w:rsid w:val="00382E4B"/>
    <w:rsid w:val="00384FEC"/>
    <w:rsid w:val="00385749"/>
    <w:rsid w:val="00385A58"/>
    <w:rsid w:val="003861E6"/>
    <w:rsid w:val="003865FA"/>
    <w:rsid w:val="00386A17"/>
    <w:rsid w:val="00386B4A"/>
    <w:rsid w:val="0038744F"/>
    <w:rsid w:val="0038773F"/>
    <w:rsid w:val="00387C12"/>
    <w:rsid w:val="00387E1D"/>
    <w:rsid w:val="00390736"/>
    <w:rsid w:val="00390860"/>
    <w:rsid w:val="00390E0D"/>
    <w:rsid w:val="00391E71"/>
    <w:rsid w:val="0039287A"/>
    <w:rsid w:val="0039289D"/>
    <w:rsid w:val="0039315A"/>
    <w:rsid w:val="003932D4"/>
    <w:rsid w:val="00393384"/>
    <w:rsid w:val="00393608"/>
    <w:rsid w:val="00393921"/>
    <w:rsid w:val="00393BD3"/>
    <w:rsid w:val="00394306"/>
    <w:rsid w:val="00396456"/>
    <w:rsid w:val="00396B32"/>
    <w:rsid w:val="00397DD9"/>
    <w:rsid w:val="003A1348"/>
    <w:rsid w:val="003A1CD7"/>
    <w:rsid w:val="003A1DFF"/>
    <w:rsid w:val="003A29E9"/>
    <w:rsid w:val="003A452D"/>
    <w:rsid w:val="003A46AE"/>
    <w:rsid w:val="003A4E74"/>
    <w:rsid w:val="003A5307"/>
    <w:rsid w:val="003A5316"/>
    <w:rsid w:val="003A5E5D"/>
    <w:rsid w:val="003A62A9"/>
    <w:rsid w:val="003A62BA"/>
    <w:rsid w:val="003A663C"/>
    <w:rsid w:val="003A6982"/>
    <w:rsid w:val="003A70E5"/>
    <w:rsid w:val="003A7587"/>
    <w:rsid w:val="003A7F76"/>
    <w:rsid w:val="003B0508"/>
    <w:rsid w:val="003B0717"/>
    <w:rsid w:val="003B0BB7"/>
    <w:rsid w:val="003B0EA1"/>
    <w:rsid w:val="003B12FB"/>
    <w:rsid w:val="003B13AB"/>
    <w:rsid w:val="003B2FF8"/>
    <w:rsid w:val="003B3D94"/>
    <w:rsid w:val="003B4069"/>
    <w:rsid w:val="003B4E7B"/>
    <w:rsid w:val="003B6062"/>
    <w:rsid w:val="003B77C5"/>
    <w:rsid w:val="003B7CC6"/>
    <w:rsid w:val="003C03C5"/>
    <w:rsid w:val="003C049C"/>
    <w:rsid w:val="003C07F9"/>
    <w:rsid w:val="003C096F"/>
    <w:rsid w:val="003C1041"/>
    <w:rsid w:val="003C168E"/>
    <w:rsid w:val="003C1907"/>
    <w:rsid w:val="003C31EC"/>
    <w:rsid w:val="003C40D6"/>
    <w:rsid w:val="003C4E2C"/>
    <w:rsid w:val="003C4EBA"/>
    <w:rsid w:val="003C4EE7"/>
    <w:rsid w:val="003C54EA"/>
    <w:rsid w:val="003C5584"/>
    <w:rsid w:val="003C6263"/>
    <w:rsid w:val="003C6FC8"/>
    <w:rsid w:val="003C76CD"/>
    <w:rsid w:val="003C77A3"/>
    <w:rsid w:val="003D0826"/>
    <w:rsid w:val="003D0B8D"/>
    <w:rsid w:val="003D0C6A"/>
    <w:rsid w:val="003D105E"/>
    <w:rsid w:val="003D2CD5"/>
    <w:rsid w:val="003D429A"/>
    <w:rsid w:val="003D483F"/>
    <w:rsid w:val="003D5281"/>
    <w:rsid w:val="003D5924"/>
    <w:rsid w:val="003D61DC"/>
    <w:rsid w:val="003D7394"/>
    <w:rsid w:val="003E0B0C"/>
    <w:rsid w:val="003E0D51"/>
    <w:rsid w:val="003E0E38"/>
    <w:rsid w:val="003E1546"/>
    <w:rsid w:val="003E1882"/>
    <w:rsid w:val="003E1CC1"/>
    <w:rsid w:val="003E24F1"/>
    <w:rsid w:val="003E25FA"/>
    <w:rsid w:val="003E2925"/>
    <w:rsid w:val="003E2C8A"/>
    <w:rsid w:val="003E386D"/>
    <w:rsid w:val="003E3D8C"/>
    <w:rsid w:val="003E3FFC"/>
    <w:rsid w:val="003E6F48"/>
    <w:rsid w:val="003E712F"/>
    <w:rsid w:val="003E75C6"/>
    <w:rsid w:val="003E77A9"/>
    <w:rsid w:val="003E7C10"/>
    <w:rsid w:val="003E7E08"/>
    <w:rsid w:val="003F04A8"/>
    <w:rsid w:val="003F0643"/>
    <w:rsid w:val="003F1423"/>
    <w:rsid w:val="003F177D"/>
    <w:rsid w:val="003F1849"/>
    <w:rsid w:val="003F1E18"/>
    <w:rsid w:val="003F224B"/>
    <w:rsid w:val="003F272C"/>
    <w:rsid w:val="003F29E7"/>
    <w:rsid w:val="003F2E33"/>
    <w:rsid w:val="003F3220"/>
    <w:rsid w:val="003F3483"/>
    <w:rsid w:val="003F3558"/>
    <w:rsid w:val="003F476F"/>
    <w:rsid w:val="003F50D9"/>
    <w:rsid w:val="003F5FEB"/>
    <w:rsid w:val="0040007C"/>
    <w:rsid w:val="00400850"/>
    <w:rsid w:val="00400DF3"/>
    <w:rsid w:val="004015EA"/>
    <w:rsid w:val="00401778"/>
    <w:rsid w:val="00401BB0"/>
    <w:rsid w:val="004024E4"/>
    <w:rsid w:val="00402A4F"/>
    <w:rsid w:val="004037D9"/>
    <w:rsid w:val="00403CCA"/>
    <w:rsid w:val="0040421E"/>
    <w:rsid w:val="00404DC2"/>
    <w:rsid w:val="00405C44"/>
    <w:rsid w:val="00406EC1"/>
    <w:rsid w:val="00407668"/>
    <w:rsid w:val="00407B68"/>
    <w:rsid w:val="004103C2"/>
    <w:rsid w:val="00411691"/>
    <w:rsid w:val="00411972"/>
    <w:rsid w:val="00412100"/>
    <w:rsid w:val="0041222D"/>
    <w:rsid w:val="00412AA7"/>
    <w:rsid w:val="00413643"/>
    <w:rsid w:val="004137ED"/>
    <w:rsid w:val="00413DC3"/>
    <w:rsid w:val="00414406"/>
    <w:rsid w:val="00416D9C"/>
    <w:rsid w:val="00416DC9"/>
    <w:rsid w:val="00417289"/>
    <w:rsid w:val="0042005C"/>
    <w:rsid w:val="00420419"/>
    <w:rsid w:val="004208E4"/>
    <w:rsid w:val="00420A49"/>
    <w:rsid w:val="00420CF0"/>
    <w:rsid w:val="00421084"/>
    <w:rsid w:val="004210CB"/>
    <w:rsid w:val="00421BCF"/>
    <w:rsid w:val="00422B2B"/>
    <w:rsid w:val="00423345"/>
    <w:rsid w:val="0042415C"/>
    <w:rsid w:val="00424297"/>
    <w:rsid w:val="00425818"/>
    <w:rsid w:val="00425DDB"/>
    <w:rsid w:val="00425E0E"/>
    <w:rsid w:val="00426065"/>
    <w:rsid w:val="0042726C"/>
    <w:rsid w:val="004277E6"/>
    <w:rsid w:val="00427E2A"/>
    <w:rsid w:val="00432106"/>
    <w:rsid w:val="0043263B"/>
    <w:rsid w:val="00432800"/>
    <w:rsid w:val="004329C8"/>
    <w:rsid w:val="00432FC1"/>
    <w:rsid w:val="00433A1F"/>
    <w:rsid w:val="00433C9F"/>
    <w:rsid w:val="00433ED4"/>
    <w:rsid w:val="00434419"/>
    <w:rsid w:val="00435388"/>
    <w:rsid w:val="00436D66"/>
    <w:rsid w:val="00436F8E"/>
    <w:rsid w:val="00440494"/>
    <w:rsid w:val="0044111C"/>
    <w:rsid w:val="00441672"/>
    <w:rsid w:val="00441EFB"/>
    <w:rsid w:val="0044237A"/>
    <w:rsid w:val="00442994"/>
    <w:rsid w:val="00442BB2"/>
    <w:rsid w:val="004441FD"/>
    <w:rsid w:val="004442FB"/>
    <w:rsid w:val="00444405"/>
    <w:rsid w:val="004447D3"/>
    <w:rsid w:val="00444D42"/>
    <w:rsid w:val="00444EC4"/>
    <w:rsid w:val="00445201"/>
    <w:rsid w:val="00445457"/>
    <w:rsid w:val="004455A0"/>
    <w:rsid w:val="00445836"/>
    <w:rsid w:val="00446ADB"/>
    <w:rsid w:val="00447580"/>
    <w:rsid w:val="00450069"/>
    <w:rsid w:val="0045009A"/>
    <w:rsid w:val="00451556"/>
    <w:rsid w:val="00451732"/>
    <w:rsid w:val="00451FD7"/>
    <w:rsid w:val="0045224F"/>
    <w:rsid w:val="00452917"/>
    <w:rsid w:val="004543DC"/>
    <w:rsid w:val="004543E4"/>
    <w:rsid w:val="00454CB7"/>
    <w:rsid w:val="004553A5"/>
    <w:rsid w:val="00455500"/>
    <w:rsid w:val="00455A86"/>
    <w:rsid w:val="0045665B"/>
    <w:rsid w:val="004567C6"/>
    <w:rsid w:val="004571D7"/>
    <w:rsid w:val="004575A4"/>
    <w:rsid w:val="004578BA"/>
    <w:rsid w:val="00460484"/>
    <w:rsid w:val="00460A05"/>
    <w:rsid w:val="00460CF1"/>
    <w:rsid w:val="00462214"/>
    <w:rsid w:val="004627A2"/>
    <w:rsid w:val="00462B9A"/>
    <w:rsid w:val="004655B4"/>
    <w:rsid w:val="00465ACB"/>
    <w:rsid w:val="00465E53"/>
    <w:rsid w:val="0046686A"/>
    <w:rsid w:val="00466F33"/>
    <w:rsid w:val="00467064"/>
    <w:rsid w:val="00467438"/>
    <w:rsid w:val="004674B9"/>
    <w:rsid w:val="00467B62"/>
    <w:rsid w:val="00470A45"/>
    <w:rsid w:val="00471636"/>
    <w:rsid w:val="00471CCA"/>
    <w:rsid w:val="00471DF0"/>
    <w:rsid w:val="00471EEC"/>
    <w:rsid w:val="00471F95"/>
    <w:rsid w:val="004723B5"/>
    <w:rsid w:val="0047274D"/>
    <w:rsid w:val="0047279E"/>
    <w:rsid w:val="004744EA"/>
    <w:rsid w:val="004748C6"/>
    <w:rsid w:val="00476AC9"/>
    <w:rsid w:val="00477786"/>
    <w:rsid w:val="004804A8"/>
    <w:rsid w:val="004804D0"/>
    <w:rsid w:val="00480892"/>
    <w:rsid w:val="00480EC5"/>
    <w:rsid w:val="0048115F"/>
    <w:rsid w:val="0048138C"/>
    <w:rsid w:val="004823BB"/>
    <w:rsid w:val="004826E8"/>
    <w:rsid w:val="00482899"/>
    <w:rsid w:val="00482A80"/>
    <w:rsid w:val="00482E6A"/>
    <w:rsid w:val="00483B75"/>
    <w:rsid w:val="00483FB0"/>
    <w:rsid w:val="0048467D"/>
    <w:rsid w:val="00484C41"/>
    <w:rsid w:val="00484D2E"/>
    <w:rsid w:val="00484D8A"/>
    <w:rsid w:val="0048768B"/>
    <w:rsid w:val="00487CCA"/>
    <w:rsid w:val="00487DE7"/>
    <w:rsid w:val="0049115E"/>
    <w:rsid w:val="00492873"/>
    <w:rsid w:val="00492BD9"/>
    <w:rsid w:val="00493416"/>
    <w:rsid w:val="004942D3"/>
    <w:rsid w:val="00494CBA"/>
    <w:rsid w:val="00494E2F"/>
    <w:rsid w:val="0049592D"/>
    <w:rsid w:val="00496549"/>
    <w:rsid w:val="00496C91"/>
    <w:rsid w:val="00497E06"/>
    <w:rsid w:val="004A0850"/>
    <w:rsid w:val="004A1486"/>
    <w:rsid w:val="004A17FD"/>
    <w:rsid w:val="004A1946"/>
    <w:rsid w:val="004A1CC2"/>
    <w:rsid w:val="004A1D29"/>
    <w:rsid w:val="004A1F42"/>
    <w:rsid w:val="004A2386"/>
    <w:rsid w:val="004A257D"/>
    <w:rsid w:val="004A2825"/>
    <w:rsid w:val="004A3CFC"/>
    <w:rsid w:val="004A3ED1"/>
    <w:rsid w:val="004A4BC9"/>
    <w:rsid w:val="004A5172"/>
    <w:rsid w:val="004A6356"/>
    <w:rsid w:val="004A747A"/>
    <w:rsid w:val="004B0125"/>
    <w:rsid w:val="004B12F7"/>
    <w:rsid w:val="004B1555"/>
    <w:rsid w:val="004B2106"/>
    <w:rsid w:val="004B28A3"/>
    <w:rsid w:val="004B29E5"/>
    <w:rsid w:val="004B3FA1"/>
    <w:rsid w:val="004B4087"/>
    <w:rsid w:val="004B4CE2"/>
    <w:rsid w:val="004B58AF"/>
    <w:rsid w:val="004B651E"/>
    <w:rsid w:val="004B65E8"/>
    <w:rsid w:val="004B68B7"/>
    <w:rsid w:val="004B6EB4"/>
    <w:rsid w:val="004B6EBA"/>
    <w:rsid w:val="004B714C"/>
    <w:rsid w:val="004B751B"/>
    <w:rsid w:val="004C005F"/>
    <w:rsid w:val="004C1B2B"/>
    <w:rsid w:val="004C1E42"/>
    <w:rsid w:val="004C29BF"/>
    <w:rsid w:val="004C33F7"/>
    <w:rsid w:val="004C3491"/>
    <w:rsid w:val="004C4582"/>
    <w:rsid w:val="004C4903"/>
    <w:rsid w:val="004C5BB5"/>
    <w:rsid w:val="004C6939"/>
    <w:rsid w:val="004C6D95"/>
    <w:rsid w:val="004D0382"/>
    <w:rsid w:val="004D1975"/>
    <w:rsid w:val="004D1CE0"/>
    <w:rsid w:val="004D35D1"/>
    <w:rsid w:val="004D3B22"/>
    <w:rsid w:val="004D3CCA"/>
    <w:rsid w:val="004D4184"/>
    <w:rsid w:val="004D46B9"/>
    <w:rsid w:val="004D4B76"/>
    <w:rsid w:val="004D70BB"/>
    <w:rsid w:val="004D76CC"/>
    <w:rsid w:val="004E0672"/>
    <w:rsid w:val="004E13ED"/>
    <w:rsid w:val="004E152A"/>
    <w:rsid w:val="004E16BC"/>
    <w:rsid w:val="004E212C"/>
    <w:rsid w:val="004E2161"/>
    <w:rsid w:val="004E24EB"/>
    <w:rsid w:val="004E3809"/>
    <w:rsid w:val="004E44C8"/>
    <w:rsid w:val="004E45D6"/>
    <w:rsid w:val="004E4C0D"/>
    <w:rsid w:val="004E521E"/>
    <w:rsid w:val="004E6763"/>
    <w:rsid w:val="004E737F"/>
    <w:rsid w:val="004E77AE"/>
    <w:rsid w:val="004F079E"/>
    <w:rsid w:val="004F07E9"/>
    <w:rsid w:val="004F0AF4"/>
    <w:rsid w:val="004F208A"/>
    <w:rsid w:val="004F278F"/>
    <w:rsid w:val="004F2D86"/>
    <w:rsid w:val="004F3BA6"/>
    <w:rsid w:val="004F3C69"/>
    <w:rsid w:val="004F4DA6"/>
    <w:rsid w:val="004F52DB"/>
    <w:rsid w:val="004F58E0"/>
    <w:rsid w:val="004F5C13"/>
    <w:rsid w:val="004F5FC2"/>
    <w:rsid w:val="004F68CA"/>
    <w:rsid w:val="004F6C15"/>
    <w:rsid w:val="004F6C89"/>
    <w:rsid w:val="004F7901"/>
    <w:rsid w:val="004F7BFB"/>
    <w:rsid w:val="00500053"/>
    <w:rsid w:val="00500696"/>
    <w:rsid w:val="00500C20"/>
    <w:rsid w:val="00500C6F"/>
    <w:rsid w:val="00500CBE"/>
    <w:rsid w:val="00500D34"/>
    <w:rsid w:val="0050127E"/>
    <w:rsid w:val="00502022"/>
    <w:rsid w:val="005022DC"/>
    <w:rsid w:val="0050276F"/>
    <w:rsid w:val="005035DD"/>
    <w:rsid w:val="00504346"/>
    <w:rsid w:val="00504BF4"/>
    <w:rsid w:val="005051D5"/>
    <w:rsid w:val="00505880"/>
    <w:rsid w:val="00506D44"/>
    <w:rsid w:val="00507E34"/>
    <w:rsid w:val="00507F3F"/>
    <w:rsid w:val="0051012C"/>
    <w:rsid w:val="005116E4"/>
    <w:rsid w:val="00511854"/>
    <w:rsid w:val="005119BC"/>
    <w:rsid w:val="00511CFC"/>
    <w:rsid w:val="00511E90"/>
    <w:rsid w:val="00513F26"/>
    <w:rsid w:val="0051451E"/>
    <w:rsid w:val="005149E7"/>
    <w:rsid w:val="00514C01"/>
    <w:rsid w:val="00514CE8"/>
    <w:rsid w:val="0051550D"/>
    <w:rsid w:val="00517288"/>
    <w:rsid w:val="00517945"/>
    <w:rsid w:val="00517E60"/>
    <w:rsid w:val="005219FA"/>
    <w:rsid w:val="00521BC0"/>
    <w:rsid w:val="00521DE7"/>
    <w:rsid w:val="005223A7"/>
    <w:rsid w:val="00522540"/>
    <w:rsid w:val="005233CE"/>
    <w:rsid w:val="00523790"/>
    <w:rsid w:val="005242EB"/>
    <w:rsid w:val="005252BA"/>
    <w:rsid w:val="00525AB6"/>
    <w:rsid w:val="00525FEC"/>
    <w:rsid w:val="005274E3"/>
    <w:rsid w:val="00531914"/>
    <w:rsid w:val="00532CA0"/>
    <w:rsid w:val="00532F82"/>
    <w:rsid w:val="00533068"/>
    <w:rsid w:val="0053348B"/>
    <w:rsid w:val="0053398E"/>
    <w:rsid w:val="00533D16"/>
    <w:rsid w:val="00533E9D"/>
    <w:rsid w:val="0053481B"/>
    <w:rsid w:val="005356D6"/>
    <w:rsid w:val="00535CC7"/>
    <w:rsid w:val="00536066"/>
    <w:rsid w:val="00536309"/>
    <w:rsid w:val="00536378"/>
    <w:rsid w:val="0053645F"/>
    <w:rsid w:val="00536600"/>
    <w:rsid w:val="00541319"/>
    <w:rsid w:val="0054142D"/>
    <w:rsid w:val="00541ABC"/>
    <w:rsid w:val="00541CC0"/>
    <w:rsid w:val="00541FB4"/>
    <w:rsid w:val="0054243D"/>
    <w:rsid w:val="00542633"/>
    <w:rsid w:val="0054287C"/>
    <w:rsid w:val="005429F1"/>
    <w:rsid w:val="00543AD7"/>
    <w:rsid w:val="00543B3C"/>
    <w:rsid w:val="005442E3"/>
    <w:rsid w:val="00544955"/>
    <w:rsid w:val="00544CD3"/>
    <w:rsid w:val="00545024"/>
    <w:rsid w:val="00545112"/>
    <w:rsid w:val="00545B3D"/>
    <w:rsid w:val="00545C1E"/>
    <w:rsid w:val="005465A9"/>
    <w:rsid w:val="0054790B"/>
    <w:rsid w:val="00547F40"/>
    <w:rsid w:val="00550687"/>
    <w:rsid w:val="00550986"/>
    <w:rsid w:val="005519D6"/>
    <w:rsid w:val="00552146"/>
    <w:rsid w:val="00552310"/>
    <w:rsid w:val="005525D0"/>
    <w:rsid w:val="00552F11"/>
    <w:rsid w:val="00553742"/>
    <w:rsid w:val="0055383B"/>
    <w:rsid w:val="00553F35"/>
    <w:rsid w:val="005541E2"/>
    <w:rsid w:val="005549D7"/>
    <w:rsid w:val="00554C60"/>
    <w:rsid w:val="00555AEC"/>
    <w:rsid w:val="00555B5D"/>
    <w:rsid w:val="00556A47"/>
    <w:rsid w:val="00556ECE"/>
    <w:rsid w:val="00557299"/>
    <w:rsid w:val="00557883"/>
    <w:rsid w:val="0055793C"/>
    <w:rsid w:val="00557ADA"/>
    <w:rsid w:val="0056007E"/>
    <w:rsid w:val="00560300"/>
    <w:rsid w:val="00560636"/>
    <w:rsid w:val="00560C20"/>
    <w:rsid w:val="00560F81"/>
    <w:rsid w:val="00561206"/>
    <w:rsid w:val="0056145E"/>
    <w:rsid w:val="00561869"/>
    <w:rsid w:val="00561B01"/>
    <w:rsid w:val="005620FA"/>
    <w:rsid w:val="0056226F"/>
    <w:rsid w:val="005629CE"/>
    <w:rsid w:val="00562B27"/>
    <w:rsid w:val="00563642"/>
    <w:rsid w:val="0056447A"/>
    <w:rsid w:val="005645D7"/>
    <w:rsid w:val="00564800"/>
    <w:rsid w:val="005648A3"/>
    <w:rsid w:val="00564AEE"/>
    <w:rsid w:val="00564B1F"/>
    <w:rsid w:val="00565193"/>
    <w:rsid w:val="00565580"/>
    <w:rsid w:val="00565861"/>
    <w:rsid w:val="00566053"/>
    <w:rsid w:val="00566EEA"/>
    <w:rsid w:val="0056722C"/>
    <w:rsid w:val="0056733A"/>
    <w:rsid w:val="00567655"/>
    <w:rsid w:val="0056792B"/>
    <w:rsid w:val="005706F0"/>
    <w:rsid w:val="0057075D"/>
    <w:rsid w:val="00571D36"/>
    <w:rsid w:val="00571F35"/>
    <w:rsid w:val="0057215B"/>
    <w:rsid w:val="00572E2D"/>
    <w:rsid w:val="0057372B"/>
    <w:rsid w:val="00573823"/>
    <w:rsid w:val="005744C6"/>
    <w:rsid w:val="00574DB6"/>
    <w:rsid w:val="00574FB0"/>
    <w:rsid w:val="00575213"/>
    <w:rsid w:val="00575A1B"/>
    <w:rsid w:val="00576160"/>
    <w:rsid w:val="00576B90"/>
    <w:rsid w:val="00577377"/>
    <w:rsid w:val="005775F4"/>
    <w:rsid w:val="0057791F"/>
    <w:rsid w:val="00577D71"/>
    <w:rsid w:val="005811BB"/>
    <w:rsid w:val="005829D6"/>
    <w:rsid w:val="005836C7"/>
    <w:rsid w:val="00583800"/>
    <w:rsid w:val="00583A6B"/>
    <w:rsid w:val="005856A6"/>
    <w:rsid w:val="00585B19"/>
    <w:rsid w:val="00585D3D"/>
    <w:rsid w:val="00587042"/>
    <w:rsid w:val="005872FF"/>
    <w:rsid w:val="00587903"/>
    <w:rsid w:val="00590668"/>
    <w:rsid w:val="005914E3"/>
    <w:rsid w:val="005917B9"/>
    <w:rsid w:val="005920D6"/>
    <w:rsid w:val="00593557"/>
    <w:rsid w:val="00593D0E"/>
    <w:rsid w:val="00593D6A"/>
    <w:rsid w:val="0059436D"/>
    <w:rsid w:val="005947CB"/>
    <w:rsid w:val="005948D1"/>
    <w:rsid w:val="00595D40"/>
    <w:rsid w:val="00595DF2"/>
    <w:rsid w:val="00596BCE"/>
    <w:rsid w:val="0059722F"/>
    <w:rsid w:val="005973EB"/>
    <w:rsid w:val="005A023A"/>
    <w:rsid w:val="005A079A"/>
    <w:rsid w:val="005A1765"/>
    <w:rsid w:val="005A19B8"/>
    <w:rsid w:val="005A21ED"/>
    <w:rsid w:val="005A28B9"/>
    <w:rsid w:val="005A2E12"/>
    <w:rsid w:val="005A32F4"/>
    <w:rsid w:val="005A351F"/>
    <w:rsid w:val="005A5670"/>
    <w:rsid w:val="005A56C9"/>
    <w:rsid w:val="005A6ABE"/>
    <w:rsid w:val="005A71C2"/>
    <w:rsid w:val="005A7458"/>
    <w:rsid w:val="005A787F"/>
    <w:rsid w:val="005A78AB"/>
    <w:rsid w:val="005A799C"/>
    <w:rsid w:val="005B0A1E"/>
    <w:rsid w:val="005B0F1D"/>
    <w:rsid w:val="005B0F9F"/>
    <w:rsid w:val="005B1DB5"/>
    <w:rsid w:val="005B1F45"/>
    <w:rsid w:val="005B2AD8"/>
    <w:rsid w:val="005B2CDB"/>
    <w:rsid w:val="005B3E55"/>
    <w:rsid w:val="005B4184"/>
    <w:rsid w:val="005B5871"/>
    <w:rsid w:val="005B5B0F"/>
    <w:rsid w:val="005B6CBF"/>
    <w:rsid w:val="005B7345"/>
    <w:rsid w:val="005B748F"/>
    <w:rsid w:val="005B77C9"/>
    <w:rsid w:val="005B7FA8"/>
    <w:rsid w:val="005C00AC"/>
    <w:rsid w:val="005C05D1"/>
    <w:rsid w:val="005C089A"/>
    <w:rsid w:val="005C1204"/>
    <w:rsid w:val="005C1FA6"/>
    <w:rsid w:val="005C2617"/>
    <w:rsid w:val="005C2690"/>
    <w:rsid w:val="005C2A19"/>
    <w:rsid w:val="005C33DC"/>
    <w:rsid w:val="005C35AA"/>
    <w:rsid w:val="005C37D9"/>
    <w:rsid w:val="005C39AD"/>
    <w:rsid w:val="005C3ABE"/>
    <w:rsid w:val="005C413C"/>
    <w:rsid w:val="005C4709"/>
    <w:rsid w:val="005C5086"/>
    <w:rsid w:val="005C5B42"/>
    <w:rsid w:val="005C7517"/>
    <w:rsid w:val="005C7538"/>
    <w:rsid w:val="005C7FB0"/>
    <w:rsid w:val="005D140C"/>
    <w:rsid w:val="005D14E9"/>
    <w:rsid w:val="005D28D2"/>
    <w:rsid w:val="005D31ED"/>
    <w:rsid w:val="005D3A9B"/>
    <w:rsid w:val="005D42B3"/>
    <w:rsid w:val="005D43D1"/>
    <w:rsid w:val="005D4E75"/>
    <w:rsid w:val="005D5016"/>
    <w:rsid w:val="005D55D5"/>
    <w:rsid w:val="005D5D73"/>
    <w:rsid w:val="005D5E96"/>
    <w:rsid w:val="005D5FC7"/>
    <w:rsid w:val="005E0415"/>
    <w:rsid w:val="005E04A7"/>
    <w:rsid w:val="005E04D1"/>
    <w:rsid w:val="005E0605"/>
    <w:rsid w:val="005E2C4E"/>
    <w:rsid w:val="005E417A"/>
    <w:rsid w:val="005E474E"/>
    <w:rsid w:val="005E4819"/>
    <w:rsid w:val="005E5330"/>
    <w:rsid w:val="005E5845"/>
    <w:rsid w:val="005E6104"/>
    <w:rsid w:val="005E668B"/>
    <w:rsid w:val="005E692C"/>
    <w:rsid w:val="005E6A6D"/>
    <w:rsid w:val="005E70D5"/>
    <w:rsid w:val="005F0123"/>
    <w:rsid w:val="005F06A3"/>
    <w:rsid w:val="005F11A6"/>
    <w:rsid w:val="005F1C7D"/>
    <w:rsid w:val="005F215C"/>
    <w:rsid w:val="005F2212"/>
    <w:rsid w:val="005F24F2"/>
    <w:rsid w:val="005F268B"/>
    <w:rsid w:val="005F26FF"/>
    <w:rsid w:val="005F3B0C"/>
    <w:rsid w:val="005F4F2A"/>
    <w:rsid w:val="005F5868"/>
    <w:rsid w:val="005F5887"/>
    <w:rsid w:val="005F5A47"/>
    <w:rsid w:val="005F5FCC"/>
    <w:rsid w:val="005F719C"/>
    <w:rsid w:val="005F77A1"/>
    <w:rsid w:val="005F7932"/>
    <w:rsid w:val="005F7AA2"/>
    <w:rsid w:val="005F7B05"/>
    <w:rsid w:val="006001B8"/>
    <w:rsid w:val="00600585"/>
    <w:rsid w:val="00600AAB"/>
    <w:rsid w:val="00600F71"/>
    <w:rsid w:val="006013F6"/>
    <w:rsid w:val="00601505"/>
    <w:rsid w:val="00601895"/>
    <w:rsid w:val="00601D42"/>
    <w:rsid w:val="00602338"/>
    <w:rsid w:val="0060305B"/>
    <w:rsid w:val="006050A5"/>
    <w:rsid w:val="0060536E"/>
    <w:rsid w:val="0060595C"/>
    <w:rsid w:val="00606666"/>
    <w:rsid w:val="0060732D"/>
    <w:rsid w:val="006074C6"/>
    <w:rsid w:val="006076B5"/>
    <w:rsid w:val="0060782E"/>
    <w:rsid w:val="00607C2C"/>
    <w:rsid w:val="0061053A"/>
    <w:rsid w:val="00611081"/>
    <w:rsid w:val="006125AD"/>
    <w:rsid w:val="00613202"/>
    <w:rsid w:val="0061332B"/>
    <w:rsid w:val="00613343"/>
    <w:rsid w:val="00613356"/>
    <w:rsid w:val="0061430F"/>
    <w:rsid w:val="0061432C"/>
    <w:rsid w:val="006146A5"/>
    <w:rsid w:val="0061776E"/>
    <w:rsid w:val="00617E5E"/>
    <w:rsid w:val="0062108F"/>
    <w:rsid w:val="00621648"/>
    <w:rsid w:val="00621A7E"/>
    <w:rsid w:val="00622514"/>
    <w:rsid w:val="0062256C"/>
    <w:rsid w:val="006227FE"/>
    <w:rsid w:val="0062296C"/>
    <w:rsid w:val="0062458C"/>
    <w:rsid w:val="00624808"/>
    <w:rsid w:val="006254C1"/>
    <w:rsid w:val="00625505"/>
    <w:rsid w:val="00625570"/>
    <w:rsid w:val="00626515"/>
    <w:rsid w:val="00626781"/>
    <w:rsid w:val="00626924"/>
    <w:rsid w:val="00626AA5"/>
    <w:rsid w:val="00626BA0"/>
    <w:rsid w:val="006270DF"/>
    <w:rsid w:val="00627FCA"/>
    <w:rsid w:val="006306D9"/>
    <w:rsid w:val="006310C2"/>
    <w:rsid w:val="0063117D"/>
    <w:rsid w:val="00631DE4"/>
    <w:rsid w:val="00631E93"/>
    <w:rsid w:val="006324B8"/>
    <w:rsid w:val="0063262B"/>
    <w:rsid w:val="0063335B"/>
    <w:rsid w:val="0063349F"/>
    <w:rsid w:val="00633752"/>
    <w:rsid w:val="00633D15"/>
    <w:rsid w:val="00633E52"/>
    <w:rsid w:val="00633FF8"/>
    <w:rsid w:val="00634484"/>
    <w:rsid w:val="006359B0"/>
    <w:rsid w:val="00636108"/>
    <w:rsid w:val="00636356"/>
    <w:rsid w:val="00636E04"/>
    <w:rsid w:val="00636E18"/>
    <w:rsid w:val="0064009B"/>
    <w:rsid w:val="006400E9"/>
    <w:rsid w:val="00640F11"/>
    <w:rsid w:val="006410CF"/>
    <w:rsid w:val="00641347"/>
    <w:rsid w:val="0064210D"/>
    <w:rsid w:val="00642634"/>
    <w:rsid w:val="00642950"/>
    <w:rsid w:val="00642988"/>
    <w:rsid w:val="00643467"/>
    <w:rsid w:val="006442E6"/>
    <w:rsid w:val="00645291"/>
    <w:rsid w:val="00645631"/>
    <w:rsid w:val="0064572D"/>
    <w:rsid w:val="00646218"/>
    <w:rsid w:val="00646A60"/>
    <w:rsid w:val="00646DDB"/>
    <w:rsid w:val="00647656"/>
    <w:rsid w:val="00647A69"/>
    <w:rsid w:val="0065022C"/>
    <w:rsid w:val="006508BC"/>
    <w:rsid w:val="006516B2"/>
    <w:rsid w:val="006528AD"/>
    <w:rsid w:val="00652B70"/>
    <w:rsid w:val="00652CE4"/>
    <w:rsid w:val="00652F0E"/>
    <w:rsid w:val="0065395F"/>
    <w:rsid w:val="00654931"/>
    <w:rsid w:val="006549DA"/>
    <w:rsid w:val="0065594D"/>
    <w:rsid w:val="006559D3"/>
    <w:rsid w:val="00655D0C"/>
    <w:rsid w:val="00657E2E"/>
    <w:rsid w:val="00657EBB"/>
    <w:rsid w:val="00660E09"/>
    <w:rsid w:val="00660F15"/>
    <w:rsid w:val="00661234"/>
    <w:rsid w:val="00661391"/>
    <w:rsid w:val="006619C2"/>
    <w:rsid w:val="0066206D"/>
    <w:rsid w:val="00662164"/>
    <w:rsid w:val="0066260D"/>
    <w:rsid w:val="0066306A"/>
    <w:rsid w:val="00663092"/>
    <w:rsid w:val="006644A8"/>
    <w:rsid w:val="006646B6"/>
    <w:rsid w:val="0066496E"/>
    <w:rsid w:val="00665684"/>
    <w:rsid w:val="00667384"/>
    <w:rsid w:val="0066790E"/>
    <w:rsid w:val="006706A0"/>
    <w:rsid w:val="00670913"/>
    <w:rsid w:val="0067130B"/>
    <w:rsid w:val="00671659"/>
    <w:rsid w:val="006722AF"/>
    <w:rsid w:val="00672DA1"/>
    <w:rsid w:val="00673951"/>
    <w:rsid w:val="00673AE7"/>
    <w:rsid w:val="00673B38"/>
    <w:rsid w:val="006747F9"/>
    <w:rsid w:val="00676274"/>
    <w:rsid w:val="0068036C"/>
    <w:rsid w:val="006807D7"/>
    <w:rsid w:val="00680B90"/>
    <w:rsid w:val="00681366"/>
    <w:rsid w:val="006813B6"/>
    <w:rsid w:val="0068192D"/>
    <w:rsid w:val="00682082"/>
    <w:rsid w:val="00684BD3"/>
    <w:rsid w:val="0068540B"/>
    <w:rsid w:val="00686ED4"/>
    <w:rsid w:val="00690734"/>
    <w:rsid w:val="00691144"/>
    <w:rsid w:val="00691389"/>
    <w:rsid w:val="00691446"/>
    <w:rsid w:val="006916CC"/>
    <w:rsid w:val="00691B03"/>
    <w:rsid w:val="00692211"/>
    <w:rsid w:val="006924A4"/>
    <w:rsid w:val="0069251C"/>
    <w:rsid w:val="006925FE"/>
    <w:rsid w:val="00693116"/>
    <w:rsid w:val="00693179"/>
    <w:rsid w:val="006944A0"/>
    <w:rsid w:val="00694D7A"/>
    <w:rsid w:val="0069555D"/>
    <w:rsid w:val="00697D1D"/>
    <w:rsid w:val="006A0D12"/>
    <w:rsid w:val="006A1D57"/>
    <w:rsid w:val="006A2864"/>
    <w:rsid w:val="006A2EFB"/>
    <w:rsid w:val="006A39DD"/>
    <w:rsid w:val="006A424F"/>
    <w:rsid w:val="006A4504"/>
    <w:rsid w:val="006A52E6"/>
    <w:rsid w:val="006A5CCD"/>
    <w:rsid w:val="006A5D0E"/>
    <w:rsid w:val="006A6952"/>
    <w:rsid w:val="006A72C5"/>
    <w:rsid w:val="006A747A"/>
    <w:rsid w:val="006A7A69"/>
    <w:rsid w:val="006B1D8B"/>
    <w:rsid w:val="006B25CD"/>
    <w:rsid w:val="006B31C4"/>
    <w:rsid w:val="006B33D5"/>
    <w:rsid w:val="006B43EB"/>
    <w:rsid w:val="006B4736"/>
    <w:rsid w:val="006B4B51"/>
    <w:rsid w:val="006B4F61"/>
    <w:rsid w:val="006B57E2"/>
    <w:rsid w:val="006B636F"/>
    <w:rsid w:val="006B673E"/>
    <w:rsid w:val="006B690B"/>
    <w:rsid w:val="006C1754"/>
    <w:rsid w:val="006C1AFA"/>
    <w:rsid w:val="006C2636"/>
    <w:rsid w:val="006C2E60"/>
    <w:rsid w:val="006C32B6"/>
    <w:rsid w:val="006C4686"/>
    <w:rsid w:val="006C4843"/>
    <w:rsid w:val="006C4CFB"/>
    <w:rsid w:val="006C61CF"/>
    <w:rsid w:val="006C6349"/>
    <w:rsid w:val="006C6398"/>
    <w:rsid w:val="006C64D1"/>
    <w:rsid w:val="006C68FB"/>
    <w:rsid w:val="006C77E4"/>
    <w:rsid w:val="006D000E"/>
    <w:rsid w:val="006D0194"/>
    <w:rsid w:val="006D0393"/>
    <w:rsid w:val="006D0A16"/>
    <w:rsid w:val="006D0B65"/>
    <w:rsid w:val="006D10C5"/>
    <w:rsid w:val="006D1805"/>
    <w:rsid w:val="006D2035"/>
    <w:rsid w:val="006D2622"/>
    <w:rsid w:val="006D2E25"/>
    <w:rsid w:val="006D3831"/>
    <w:rsid w:val="006D3B12"/>
    <w:rsid w:val="006D3E79"/>
    <w:rsid w:val="006D3E90"/>
    <w:rsid w:val="006D4566"/>
    <w:rsid w:val="006D4AD1"/>
    <w:rsid w:val="006D5359"/>
    <w:rsid w:val="006D71D3"/>
    <w:rsid w:val="006D7A7E"/>
    <w:rsid w:val="006D7E53"/>
    <w:rsid w:val="006E02C4"/>
    <w:rsid w:val="006E0F3F"/>
    <w:rsid w:val="006E10B1"/>
    <w:rsid w:val="006E2145"/>
    <w:rsid w:val="006E2344"/>
    <w:rsid w:val="006E291C"/>
    <w:rsid w:val="006E339A"/>
    <w:rsid w:val="006E3457"/>
    <w:rsid w:val="006E34D9"/>
    <w:rsid w:val="006E4C99"/>
    <w:rsid w:val="006E557C"/>
    <w:rsid w:val="006E6166"/>
    <w:rsid w:val="006E752A"/>
    <w:rsid w:val="006E7690"/>
    <w:rsid w:val="006E76CC"/>
    <w:rsid w:val="006E7B1D"/>
    <w:rsid w:val="006F005A"/>
    <w:rsid w:val="006F0352"/>
    <w:rsid w:val="006F0373"/>
    <w:rsid w:val="006F0C9B"/>
    <w:rsid w:val="006F0DB1"/>
    <w:rsid w:val="006F1DFE"/>
    <w:rsid w:val="006F1F69"/>
    <w:rsid w:val="006F2603"/>
    <w:rsid w:val="006F260C"/>
    <w:rsid w:val="006F2724"/>
    <w:rsid w:val="006F2736"/>
    <w:rsid w:val="006F2CC8"/>
    <w:rsid w:val="006F3737"/>
    <w:rsid w:val="006F52FE"/>
    <w:rsid w:val="006F5A0F"/>
    <w:rsid w:val="006F5B53"/>
    <w:rsid w:val="006F6CCA"/>
    <w:rsid w:val="00700434"/>
    <w:rsid w:val="0070085C"/>
    <w:rsid w:val="00701415"/>
    <w:rsid w:val="007026EB"/>
    <w:rsid w:val="00702944"/>
    <w:rsid w:val="00702C2C"/>
    <w:rsid w:val="007039DD"/>
    <w:rsid w:val="00703D30"/>
    <w:rsid w:val="007042D6"/>
    <w:rsid w:val="00704A9D"/>
    <w:rsid w:val="00704DC9"/>
    <w:rsid w:val="00705F97"/>
    <w:rsid w:val="007062B6"/>
    <w:rsid w:val="00706CA3"/>
    <w:rsid w:val="00706F3A"/>
    <w:rsid w:val="0071049B"/>
    <w:rsid w:val="00711587"/>
    <w:rsid w:val="007124F2"/>
    <w:rsid w:val="0071251A"/>
    <w:rsid w:val="00713578"/>
    <w:rsid w:val="00713F8B"/>
    <w:rsid w:val="0071451E"/>
    <w:rsid w:val="00715045"/>
    <w:rsid w:val="0071595A"/>
    <w:rsid w:val="0071606D"/>
    <w:rsid w:val="00716074"/>
    <w:rsid w:val="00716183"/>
    <w:rsid w:val="00716393"/>
    <w:rsid w:val="00716A72"/>
    <w:rsid w:val="00716E58"/>
    <w:rsid w:val="0071783C"/>
    <w:rsid w:val="00717CB4"/>
    <w:rsid w:val="007205FE"/>
    <w:rsid w:val="00720FCF"/>
    <w:rsid w:val="00721313"/>
    <w:rsid w:val="00721578"/>
    <w:rsid w:val="00722340"/>
    <w:rsid w:val="00722722"/>
    <w:rsid w:val="00722759"/>
    <w:rsid w:val="0072282F"/>
    <w:rsid w:val="00723176"/>
    <w:rsid w:val="007233EB"/>
    <w:rsid w:val="00723404"/>
    <w:rsid w:val="0072345E"/>
    <w:rsid w:val="00723CD4"/>
    <w:rsid w:val="00724252"/>
    <w:rsid w:val="00724619"/>
    <w:rsid w:val="00724FC0"/>
    <w:rsid w:val="00725229"/>
    <w:rsid w:val="007256C5"/>
    <w:rsid w:val="00725766"/>
    <w:rsid w:val="00726925"/>
    <w:rsid w:val="00730394"/>
    <w:rsid w:val="00730409"/>
    <w:rsid w:val="00730711"/>
    <w:rsid w:val="00730956"/>
    <w:rsid w:val="0073236D"/>
    <w:rsid w:val="00732660"/>
    <w:rsid w:val="007328B7"/>
    <w:rsid w:val="007333AD"/>
    <w:rsid w:val="007334EE"/>
    <w:rsid w:val="007334F0"/>
    <w:rsid w:val="007336E3"/>
    <w:rsid w:val="0073413A"/>
    <w:rsid w:val="00734149"/>
    <w:rsid w:val="00734177"/>
    <w:rsid w:val="00735678"/>
    <w:rsid w:val="00736542"/>
    <w:rsid w:val="00736ABD"/>
    <w:rsid w:val="00736C8D"/>
    <w:rsid w:val="00737375"/>
    <w:rsid w:val="00737720"/>
    <w:rsid w:val="007400A0"/>
    <w:rsid w:val="0074025D"/>
    <w:rsid w:val="0074074A"/>
    <w:rsid w:val="00740988"/>
    <w:rsid w:val="00740A10"/>
    <w:rsid w:val="00740CE9"/>
    <w:rsid w:val="00741310"/>
    <w:rsid w:val="00743B58"/>
    <w:rsid w:val="00744110"/>
    <w:rsid w:val="007448B7"/>
    <w:rsid w:val="00744A11"/>
    <w:rsid w:val="00744A1B"/>
    <w:rsid w:val="00744F12"/>
    <w:rsid w:val="00745C7E"/>
    <w:rsid w:val="00745D93"/>
    <w:rsid w:val="00746BBD"/>
    <w:rsid w:val="00747AF4"/>
    <w:rsid w:val="00747D42"/>
    <w:rsid w:val="007506FA"/>
    <w:rsid w:val="007514D3"/>
    <w:rsid w:val="00751E96"/>
    <w:rsid w:val="00752005"/>
    <w:rsid w:val="00752686"/>
    <w:rsid w:val="00754555"/>
    <w:rsid w:val="00755A7B"/>
    <w:rsid w:val="00755D95"/>
    <w:rsid w:val="00756247"/>
    <w:rsid w:val="00756335"/>
    <w:rsid w:val="00756BAE"/>
    <w:rsid w:val="00757B3E"/>
    <w:rsid w:val="00757CA0"/>
    <w:rsid w:val="007607F2"/>
    <w:rsid w:val="00761AE0"/>
    <w:rsid w:val="00761FA0"/>
    <w:rsid w:val="00762345"/>
    <w:rsid w:val="00762B83"/>
    <w:rsid w:val="00762F5B"/>
    <w:rsid w:val="007645E4"/>
    <w:rsid w:val="00764918"/>
    <w:rsid w:val="00764C13"/>
    <w:rsid w:val="00764CB5"/>
    <w:rsid w:val="00765F33"/>
    <w:rsid w:val="00765FA4"/>
    <w:rsid w:val="00767213"/>
    <w:rsid w:val="00767BE7"/>
    <w:rsid w:val="00770022"/>
    <w:rsid w:val="00770DB4"/>
    <w:rsid w:val="00771348"/>
    <w:rsid w:val="007722C7"/>
    <w:rsid w:val="00773727"/>
    <w:rsid w:val="00775069"/>
    <w:rsid w:val="00775355"/>
    <w:rsid w:val="00775444"/>
    <w:rsid w:val="007766D3"/>
    <w:rsid w:val="00776AF9"/>
    <w:rsid w:val="0077723F"/>
    <w:rsid w:val="00777DAE"/>
    <w:rsid w:val="00780385"/>
    <w:rsid w:val="00780A50"/>
    <w:rsid w:val="00780FE7"/>
    <w:rsid w:val="00781100"/>
    <w:rsid w:val="00781CB7"/>
    <w:rsid w:val="00781EB8"/>
    <w:rsid w:val="00781F05"/>
    <w:rsid w:val="007827E8"/>
    <w:rsid w:val="00782D37"/>
    <w:rsid w:val="007833C7"/>
    <w:rsid w:val="00783D20"/>
    <w:rsid w:val="00784259"/>
    <w:rsid w:val="007845A1"/>
    <w:rsid w:val="00784686"/>
    <w:rsid w:val="00785A71"/>
    <w:rsid w:val="0078626E"/>
    <w:rsid w:val="00786A77"/>
    <w:rsid w:val="00786DFF"/>
    <w:rsid w:val="007877D7"/>
    <w:rsid w:val="00787A75"/>
    <w:rsid w:val="007900BA"/>
    <w:rsid w:val="00790A73"/>
    <w:rsid w:val="007921FE"/>
    <w:rsid w:val="00792221"/>
    <w:rsid w:val="0079268C"/>
    <w:rsid w:val="007927A7"/>
    <w:rsid w:val="00793935"/>
    <w:rsid w:val="007939F1"/>
    <w:rsid w:val="00793B60"/>
    <w:rsid w:val="00793B9A"/>
    <w:rsid w:val="00793BB1"/>
    <w:rsid w:val="007946F9"/>
    <w:rsid w:val="007949F8"/>
    <w:rsid w:val="00794D31"/>
    <w:rsid w:val="00794D32"/>
    <w:rsid w:val="00794EC8"/>
    <w:rsid w:val="0079563A"/>
    <w:rsid w:val="00795FBC"/>
    <w:rsid w:val="00796416"/>
    <w:rsid w:val="0079673E"/>
    <w:rsid w:val="00796DFD"/>
    <w:rsid w:val="00797AAA"/>
    <w:rsid w:val="007A01FA"/>
    <w:rsid w:val="007A0357"/>
    <w:rsid w:val="007A092B"/>
    <w:rsid w:val="007A0DFF"/>
    <w:rsid w:val="007A11C8"/>
    <w:rsid w:val="007A13E8"/>
    <w:rsid w:val="007A16C1"/>
    <w:rsid w:val="007A1E43"/>
    <w:rsid w:val="007A24D6"/>
    <w:rsid w:val="007A259B"/>
    <w:rsid w:val="007A344A"/>
    <w:rsid w:val="007A3675"/>
    <w:rsid w:val="007A3854"/>
    <w:rsid w:val="007A39E1"/>
    <w:rsid w:val="007A4561"/>
    <w:rsid w:val="007A5847"/>
    <w:rsid w:val="007A5E41"/>
    <w:rsid w:val="007A6565"/>
    <w:rsid w:val="007A72DB"/>
    <w:rsid w:val="007A785D"/>
    <w:rsid w:val="007A7B94"/>
    <w:rsid w:val="007B00AD"/>
    <w:rsid w:val="007B03F9"/>
    <w:rsid w:val="007B053D"/>
    <w:rsid w:val="007B05A8"/>
    <w:rsid w:val="007B0618"/>
    <w:rsid w:val="007B070E"/>
    <w:rsid w:val="007B0A87"/>
    <w:rsid w:val="007B1044"/>
    <w:rsid w:val="007B12D5"/>
    <w:rsid w:val="007B18FB"/>
    <w:rsid w:val="007B1AE2"/>
    <w:rsid w:val="007B23A2"/>
    <w:rsid w:val="007B287A"/>
    <w:rsid w:val="007B4B92"/>
    <w:rsid w:val="007B5A93"/>
    <w:rsid w:val="007B6083"/>
    <w:rsid w:val="007B675B"/>
    <w:rsid w:val="007B6AB2"/>
    <w:rsid w:val="007B6CDD"/>
    <w:rsid w:val="007B734C"/>
    <w:rsid w:val="007C0A8E"/>
    <w:rsid w:val="007C0AA8"/>
    <w:rsid w:val="007C0B6B"/>
    <w:rsid w:val="007C1030"/>
    <w:rsid w:val="007C1510"/>
    <w:rsid w:val="007C2128"/>
    <w:rsid w:val="007C3908"/>
    <w:rsid w:val="007C41D1"/>
    <w:rsid w:val="007C4555"/>
    <w:rsid w:val="007C4828"/>
    <w:rsid w:val="007C4C4F"/>
    <w:rsid w:val="007C4C78"/>
    <w:rsid w:val="007C518B"/>
    <w:rsid w:val="007C51E9"/>
    <w:rsid w:val="007C538F"/>
    <w:rsid w:val="007C6015"/>
    <w:rsid w:val="007C613C"/>
    <w:rsid w:val="007C63AF"/>
    <w:rsid w:val="007C668A"/>
    <w:rsid w:val="007C6C7D"/>
    <w:rsid w:val="007C6CE6"/>
    <w:rsid w:val="007C6E87"/>
    <w:rsid w:val="007C72C0"/>
    <w:rsid w:val="007C7BE9"/>
    <w:rsid w:val="007D02A9"/>
    <w:rsid w:val="007D0322"/>
    <w:rsid w:val="007D0E10"/>
    <w:rsid w:val="007D123B"/>
    <w:rsid w:val="007D1F5A"/>
    <w:rsid w:val="007D257E"/>
    <w:rsid w:val="007D2630"/>
    <w:rsid w:val="007D2D91"/>
    <w:rsid w:val="007D329F"/>
    <w:rsid w:val="007D359A"/>
    <w:rsid w:val="007D3854"/>
    <w:rsid w:val="007D38AC"/>
    <w:rsid w:val="007D3B4E"/>
    <w:rsid w:val="007D4FA8"/>
    <w:rsid w:val="007D57AC"/>
    <w:rsid w:val="007D586A"/>
    <w:rsid w:val="007D6286"/>
    <w:rsid w:val="007D6E75"/>
    <w:rsid w:val="007D7048"/>
    <w:rsid w:val="007D738D"/>
    <w:rsid w:val="007D7F5A"/>
    <w:rsid w:val="007E070D"/>
    <w:rsid w:val="007E2D22"/>
    <w:rsid w:val="007E328A"/>
    <w:rsid w:val="007E3339"/>
    <w:rsid w:val="007E3704"/>
    <w:rsid w:val="007E3A45"/>
    <w:rsid w:val="007E4420"/>
    <w:rsid w:val="007E4434"/>
    <w:rsid w:val="007E45D4"/>
    <w:rsid w:val="007E4AB2"/>
    <w:rsid w:val="007E509F"/>
    <w:rsid w:val="007E50E3"/>
    <w:rsid w:val="007E603C"/>
    <w:rsid w:val="007E6303"/>
    <w:rsid w:val="007E74BA"/>
    <w:rsid w:val="007E763D"/>
    <w:rsid w:val="007E7957"/>
    <w:rsid w:val="007F0622"/>
    <w:rsid w:val="007F0A20"/>
    <w:rsid w:val="007F130A"/>
    <w:rsid w:val="007F1839"/>
    <w:rsid w:val="007F2A56"/>
    <w:rsid w:val="007F2CC7"/>
    <w:rsid w:val="007F3034"/>
    <w:rsid w:val="007F4306"/>
    <w:rsid w:val="007F522E"/>
    <w:rsid w:val="007F567C"/>
    <w:rsid w:val="007F5690"/>
    <w:rsid w:val="007F62E1"/>
    <w:rsid w:val="007F6EAF"/>
    <w:rsid w:val="007F7119"/>
    <w:rsid w:val="007F725B"/>
    <w:rsid w:val="008009B2"/>
    <w:rsid w:val="00800B65"/>
    <w:rsid w:val="00800D79"/>
    <w:rsid w:val="00801885"/>
    <w:rsid w:val="00802B76"/>
    <w:rsid w:val="00803895"/>
    <w:rsid w:val="00804859"/>
    <w:rsid w:val="0080555D"/>
    <w:rsid w:val="008058DE"/>
    <w:rsid w:val="00806214"/>
    <w:rsid w:val="008065D7"/>
    <w:rsid w:val="008067CF"/>
    <w:rsid w:val="00806BE0"/>
    <w:rsid w:val="00806E58"/>
    <w:rsid w:val="008108CC"/>
    <w:rsid w:val="00810B10"/>
    <w:rsid w:val="008117AA"/>
    <w:rsid w:val="00811B51"/>
    <w:rsid w:val="00811BE9"/>
    <w:rsid w:val="00811C1D"/>
    <w:rsid w:val="00811CC4"/>
    <w:rsid w:val="00811D4E"/>
    <w:rsid w:val="008122BE"/>
    <w:rsid w:val="00812479"/>
    <w:rsid w:val="008129C3"/>
    <w:rsid w:val="00813241"/>
    <w:rsid w:val="00813AEE"/>
    <w:rsid w:val="00814D9B"/>
    <w:rsid w:val="00814F58"/>
    <w:rsid w:val="008153E2"/>
    <w:rsid w:val="00815798"/>
    <w:rsid w:val="00815F52"/>
    <w:rsid w:val="00816314"/>
    <w:rsid w:val="0081696C"/>
    <w:rsid w:val="0081715A"/>
    <w:rsid w:val="00817629"/>
    <w:rsid w:val="0081767D"/>
    <w:rsid w:val="0082083F"/>
    <w:rsid w:val="008218E0"/>
    <w:rsid w:val="008219CF"/>
    <w:rsid w:val="0082242D"/>
    <w:rsid w:val="008226C2"/>
    <w:rsid w:val="00822D64"/>
    <w:rsid w:val="00822DED"/>
    <w:rsid w:val="008240D9"/>
    <w:rsid w:val="00824A54"/>
    <w:rsid w:val="00824B21"/>
    <w:rsid w:val="008257E1"/>
    <w:rsid w:val="00825846"/>
    <w:rsid w:val="0082629B"/>
    <w:rsid w:val="00826550"/>
    <w:rsid w:val="00826775"/>
    <w:rsid w:val="008277E7"/>
    <w:rsid w:val="00827EED"/>
    <w:rsid w:val="008300A6"/>
    <w:rsid w:val="00830415"/>
    <w:rsid w:val="008304F2"/>
    <w:rsid w:val="00830518"/>
    <w:rsid w:val="008307F5"/>
    <w:rsid w:val="0083114F"/>
    <w:rsid w:val="0083123D"/>
    <w:rsid w:val="008328B5"/>
    <w:rsid w:val="00833301"/>
    <w:rsid w:val="00834480"/>
    <w:rsid w:val="008349B2"/>
    <w:rsid w:val="00835602"/>
    <w:rsid w:val="008358A9"/>
    <w:rsid w:val="00835CB8"/>
    <w:rsid w:val="00836012"/>
    <w:rsid w:val="00836143"/>
    <w:rsid w:val="008362C0"/>
    <w:rsid w:val="0083698C"/>
    <w:rsid w:val="00836C4F"/>
    <w:rsid w:val="00836CE1"/>
    <w:rsid w:val="00836D79"/>
    <w:rsid w:val="008370F2"/>
    <w:rsid w:val="0083740B"/>
    <w:rsid w:val="00837DF4"/>
    <w:rsid w:val="00837ED1"/>
    <w:rsid w:val="0084065C"/>
    <w:rsid w:val="00840C13"/>
    <w:rsid w:val="00841908"/>
    <w:rsid w:val="00842402"/>
    <w:rsid w:val="00842629"/>
    <w:rsid w:val="00842ADD"/>
    <w:rsid w:val="008430C6"/>
    <w:rsid w:val="008435F1"/>
    <w:rsid w:val="008436D5"/>
    <w:rsid w:val="0084392A"/>
    <w:rsid w:val="00843969"/>
    <w:rsid w:val="00843B00"/>
    <w:rsid w:val="00843D96"/>
    <w:rsid w:val="00844654"/>
    <w:rsid w:val="00845341"/>
    <w:rsid w:val="008455AB"/>
    <w:rsid w:val="00845655"/>
    <w:rsid w:val="00845FCA"/>
    <w:rsid w:val="00846517"/>
    <w:rsid w:val="00846579"/>
    <w:rsid w:val="00846D2E"/>
    <w:rsid w:val="00846E65"/>
    <w:rsid w:val="00847155"/>
    <w:rsid w:val="00847435"/>
    <w:rsid w:val="00847527"/>
    <w:rsid w:val="00850387"/>
    <w:rsid w:val="00850ABC"/>
    <w:rsid w:val="00850F14"/>
    <w:rsid w:val="00852B87"/>
    <w:rsid w:val="00852C5A"/>
    <w:rsid w:val="00853569"/>
    <w:rsid w:val="00853728"/>
    <w:rsid w:val="00853FED"/>
    <w:rsid w:val="00854009"/>
    <w:rsid w:val="0085414B"/>
    <w:rsid w:val="0085430B"/>
    <w:rsid w:val="00855456"/>
    <w:rsid w:val="00855685"/>
    <w:rsid w:val="00856034"/>
    <w:rsid w:val="008560A5"/>
    <w:rsid w:val="00856284"/>
    <w:rsid w:val="00856467"/>
    <w:rsid w:val="008570E9"/>
    <w:rsid w:val="0085743C"/>
    <w:rsid w:val="0085787C"/>
    <w:rsid w:val="00857B2A"/>
    <w:rsid w:val="00857C55"/>
    <w:rsid w:val="00860237"/>
    <w:rsid w:val="00861373"/>
    <w:rsid w:val="008616F0"/>
    <w:rsid w:val="00861A3D"/>
    <w:rsid w:val="008627BA"/>
    <w:rsid w:val="0086350A"/>
    <w:rsid w:val="00863AFC"/>
    <w:rsid w:val="00863BCA"/>
    <w:rsid w:val="0086432F"/>
    <w:rsid w:val="0086446D"/>
    <w:rsid w:val="00865581"/>
    <w:rsid w:val="008658EC"/>
    <w:rsid w:val="00866069"/>
    <w:rsid w:val="00866EBC"/>
    <w:rsid w:val="00867544"/>
    <w:rsid w:val="00870252"/>
    <w:rsid w:val="0087086C"/>
    <w:rsid w:val="00870874"/>
    <w:rsid w:val="0087116F"/>
    <w:rsid w:val="00871402"/>
    <w:rsid w:val="008715BD"/>
    <w:rsid w:val="008715E7"/>
    <w:rsid w:val="008717EC"/>
    <w:rsid w:val="008718EA"/>
    <w:rsid w:val="00871D4F"/>
    <w:rsid w:val="00871FEE"/>
    <w:rsid w:val="00872238"/>
    <w:rsid w:val="00872DD7"/>
    <w:rsid w:val="00873002"/>
    <w:rsid w:val="00873211"/>
    <w:rsid w:val="0087349E"/>
    <w:rsid w:val="00873F26"/>
    <w:rsid w:val="00874749"/>
    <w:rsid w:val="00875055"/>
    <w:rsid w:val="008760AE"/>
    <w:rsid w:val="008762BC"/>
    <w:rsid w:val="0087698A"/>
    <w:rsid w:val="00876AB8"/>
    <w:rsid w:val="00876ABC"/>
    <w:rsid w:val="00877C0F"/>
    <w:rsid w:val="00877CE4"/>
    <w:rsid w:val="0088017C"/>
    <w:rsid w:val="008807CA"/>
    <w:rsid w:val="00880E1C"/>
    <w:rsid w:val="00880F7A"/>
    <w:rsid w:val="00881C1D"/>
    <w:rsid w:val="00882582"/>
    <w:rsid w:val="00883567"/>
    <w:rsid w:val="008847C1"/>
    <w:rsid w:val="008847C8"/>
    <w:rsid w:val="0088527C"/>
    <w:rsid w:val="00886BCE"/>
    <w:rsid w:val="0088733D"/>
    <w:rsid w:val="0088771D"/>
    <w:rsid w:val="00887AF6"/>
    <w:rsid w:val="00890B74"/>
    <w:rsid w:val="008910CC"/>
    <w:rsid w:val="00891B40"/>
    <w:rsid w:val="008920B9"/>
    <w:rsid w:val="0089294C"/>
    <w:rsid w:val="00892A00"/>
    <w:rsid w:val="008938A8"/>
    <w:rsid w:val="00893A56"/>
    <w:rsid w:val="0089509D"/>
    <w:rsid w:val="008951BC"/>
    <w:rsid w:val="008951D2"/>
    <w:rsid w:val="00897056"/>
    <w:rsid w:val="008A177A"/>
    <w:rsid w:val="008A209A"/>
    <w:rsid w:val="008A2812"/>
    <w:rsid w:val="008A286D"/>
    <w:rsid w:val="008A374A"/>
    <w:rsid w:val="008A77B8"/>
    <w:rsid w:val="008B01B3"/>
    <w:rsid w:val="008B0CA8"/>
    <w:rsid w:val="008B1505"/>
    <w:rsid w:val="008B1BE7"/>
    <w:rsid w:val="008B1E1D"/>
    <w:rsid w:val="008B2599"/>
    <w:rsid w:val="008B2FA8"/>
    <w:rsid w:val="008B368F"/>
    <w:rsid w:val="008B36A1"/>
    <w:rsid w:val="008B377F"/>
    <w:rsid w:val="008B37B6"/>
    <w:rsid w:val="008B4946"/>
    <w:rsid w:val="008B66B9"/>
    <w:rsid w:val="008B7967"/>
    <w:rsid w:val="008C0632"/>
    <w:rsid w:val="008C0667"/>
    <w:rsid w:val="008C0BA5"/>
    <w:rsid w:val="008C1A59"/>
    <w:rsid w:val="008C2F4C"/>
    <w:rsid w:val="008C38F6"/>
    <w:rsid w:val="008C464F"/>
    <w:rsid w:val="008C515B"/>
    <w:rsid w:val="008C6339"/>
    <w:rsid w:val="008C6FCA"/>
    <w:rsid w:val="008C74B5"/>
    <w:rsid w:val="008C7CCE"/>
    <w:rsid w:val="008C7CFD"/>
    <w:rsid w:val="008D021F"/>
    <w:rsid w:val="008D07CC"/>
    <w:rsid w:val="008D0A8F"/>
    <w:rsid w:val="008D0BC6"/>
    <w:rsid w:val="008D0C9E"/>
    <w:rsid w:val="008D10F0"/>
    <w:rsid w:val="008D1300"/>
    <w:rsid w:val="008D1702"/>
    <w:rsid w:val="008D18E6"/>
    <w:rsid w:val="008D1AA8"/>
    <w:rsid w:val="008D210A"/>
    <w:rsid w:val="008D213E"/>
    <w:rsid w:val="008D3099"/>
    <w:rsid w:val="008D374A"/>
    <w:rsid w:val="008D3831"/>
    <w:rsid w:val="008D5757"/>
    <w:rsid w:val="008D6050"/>
    <w:rsid w:val="008D61E2"/>
    <w:rsid w:val="008D6756"/>
    <w:rsid w:val="008D6CA9"/>
    <w:rsid w:val="008D7012"/>
    <w:rsid w:val="008D7AFC"/>
    <w:rsid w:val="008E06D8"/>
    <w:rsid w:val="008E0FD5"/>
    <w:rsid w:val="008E11B5"/>
    <w:rsid w:val="008E19E3"/>
    <w:rsid w:val="008E1E13"/>
    <w:rsid w:val="008E31CD"/>
    <w:rsid w:val="008E34B9"/>
    <w:rsid w:val="008E38CC"/>
    <w:rsid w:val="008E3915"/>
    <w:rsid w:val="008E5AD3"/>
    <w:rsid w:val="008E5F9F"/>
    <w:rsid w:val="008E6715"/>
    <w:rsid w:val="008E6C04"/>
    <w:rsid w:val="008E7045"/>
    <w:rsid w:val="008E758B"/>
    <w:rsid w:val="008E7967"/>
    <w:rsid w:val="008E7E96"/>
    <w:rsid w:val="008E7FE7"/>
    <w:rsid w:val="008F03F0"/>
    <w:rsid w:val="008F06E6"/>
    <w:rsid w:val="008F12B2"/>
    <w:rsid w:val="008F1549"/>
    <w:rsid w:val="008F158C"/>
    <w:rsid w:val="008F1A14"/>
    <w:rsid w:val="008F1DFA"/>
    <w:rsid w:val="008F2298"/>
    <w:rsid w:val="008F2430"/>
    <w:rsid w:val="008F27AF"/>
    <w:rsid w:val="008F397D"/>
    <w:rsid w:val="008F3C62"/>
    <w:rsid w:val="008F42AB"/>
    <w:rsid w:val="008F484E"/>
    <w:rsid w:val="008F4CA9"/>
    <w:rsid w:val="008F50AC"/>
    <w:rsid w:val="008F538D"/>
    <w:rsid w:val="008F588C"/>
    <w:rsid w:val="008F7176"/>
    <w:rsid w:val="008F7322"/>
    <w:rsid w:val="008F791B"/>
    <w:rsid w:val="008F7D64"/>
    <w:rsid w:val="008F7E0E"/>
    <w:rsid w:val="009015F5"/>
    <w:rsid w:val="00902CCD"/>
    <w:rsid w:val="0090442D"/>
    <w:rsid w:val="00905599"/>
    <w:rsid w:val="00905E60"/>
    <w:rsid w:val="00905FD1"/>
    <w:rsid w:val="00907380"/>
    <w:rsid w:val="00910549"/>
    <w:rsid w:val="00910EAB"/>
    <w:rsid w:val="00911476"/>
    <w:rsid w:val="00911DF0"/>
    <w:rsid w:val="00912ACD"/>
    <w:rsid w:val="00912E41"/>
    <w:rsid w:val="0091303C"/>
    <w:rsid w:val="00913323"/>
    <w:rsid w:val="0091355E"/>
    <w:rsid w:val="009142CD"/>
    <w:rsid w:val="009145C0"/>
    <w:rsid w:val="00914748"/>
    <w:rsid w:val="0091475B"/>
    <w:rsid w:val="009151DC"/>
    <w:rsid w:val="00915BEB"/>
    <w:rsid w:val="0091634F"/>
    <w:rsid w:val="0091638A"/>
    <w:rsid w:val="0091694A"/>
    <w:rsid w:val="00916A76"/>
    <w:rsid w:val="00916B30"/>
    <w:rsid w:val="009171DE"/>
    <w:rsid w:val="00917A25"/>
    <w:rsid w:val="00917C7E"/>
    <w:rsid w:val="00921A81"/>
    <w:rsid w:val="00921B13"/>
    <w:rsid w:val="00921D23"/>
    <w:rsid w:val="00922134"/>
    <w:rsid w:val="0092282B"/>
    <w:rsid w:val="00922FCF"/>
    <w:rsid w:val="0092391D"/>
    <w:rsid w:val="0092392D"/>
    <w:rsid w:val="00923BE3"/>
    <w:rsid w:val="009242EB"/>
    <w:rsid w:val="00924B9B"/>
    <w:rsid w:val="009256C2"/>
    <w:rsid w:val="00926E97"/>
    <w:rsid w:val="00926F48"/>
    <w:rsid w:val="009303A6"/>
    <w:rsid w:val="009307EE"/>
    <w:rsid w:val="00930A52"/>
    <w:rsid w:val="00930F75"/>
    <w:rsid w:val="00931239"/>
    <w:rsid w:val="009313E0"/>
    <w:rsid w:val="00931D12"/>
    <w:rsid w:val="009346FD"/>
    <w:rsid w:val="00935566"/>
    <w:rsid w:val="00935D79"/>
    <w:rsid w:val="00935E5F"/>
    <w:rsid w:val="009366D7"/>
    <w:rsid w:val="00936BEE"/>
    <w:rsid w:val="009377B1"/>
    <w:rsid w:val="0094005B"/>
    <w:rsid w:val="00940BBF"/>
    <w:rsid w:val="00940CC9"/>
    <w:rsid w:val="00940F29"/>
    <w:rsid w:val="00941E8D"/>
    <w:rsid w:val="009426F5"/>
    <w:rsid w:val="00942757"/>
    <w:rsid w:val="009427C8"/>
    <w:rsid w:val="009433C5"/>
    <w:rsid w:val="0094411F"/>
    <w:rsid w:val="00944A65"/>
    <w:rsid w:val="00944E2A"/>
    <w:rsid w:val="0094569E"/>
    <w:rsid w:val="00945922"/>
    <w:rsid w:val="00946543"/>
    <w:rsid w:val="00946E3F"/>
    <w:rsid w:val="00946EBB"/>
    <w:rsid w:val="00946EC5"/>
    <w:rsid w:val="00947F68"/>
    <w:rsid w:val="00950A42"/>
    <w:rsid w:val="00951FB6"/>
    <w:rsid w:val="0095278B"/>
    <w:rsid w:val="009528B4"/>
    <w:rsid w:val="009539D6"/>
    <w:rsid w:val="00953A9C"/>
    <w:rsid w:val="00953F94"/>
    <w:rsid w:val="00955497"/>
    <w:rsid w:val="00955F31"/>
    <w:rsid w:val="00956445"/>
    <w:rsid w:val="00956CD8"/>
    <w:rsid w:val="0096008B"/>
    <w:rsid w:val="00960D40"/>
    <w:rsid w:val="00962A7D"/>
    <w:rsid w:val="00962E16"/>
    <w:rsid w:val="00962F94"/>
    <w:rsid w:val="00963269"/>
    <w:rsid w:val="00963574"/>
    <w:rsid w:val="00963699"/>
    <w:rsid w:val="00963851"/>
    <w:rsid w:val="0096524C"/>
    <w:rsid w:val="00965609"/>
    <w:rsid w:val="00965E2C"/>
    <w:rsid w:val="00965F27"/>
    <w:rsid w:val="0096693D"/>
    <w:rsid w:val="009669A4"/>
    <w:rsid w:val="00966C21"/>
    <w:rsid w:val="009677A8"/>
    <w:rsid w:val="009678FC"/>
    <w:rsid w:val="00967DE6"/>
    <w:rsid w:val="00967F5B"/>
    <w:rsid w:val="0097026F"/>
    <w:rsid w:val="0097037E"/>
    <w:rsid w:val="009703FB"/>
    <w:rsid w:val="00970529"/>
    <w:rsid w:val="009717C7"/>
    <w:rsid w:val="0097282C"/>
    <w:rsid w:val="009729C1"/>
    <w:rsid w:val="00972EEA"/>
    <w:rsid w:val="009734AE"/>
    <w:rsid w:val="00973646"/>
    <w:rsid w:val="00973B54"/>
    <w:rsid w:val="00973FC3"/>
    <w:rsid w:val="009747EC"/>
    <w:rsid w:val="00974807"/>
    <w:rsid w:val="009752B1"/>
    <w:rsid w:val="00976969"/>
    <w:rsid w:val="00976A85"/>
    <w:rsid w:val="00977399"/>
    <w:rsid w:val="009774BC"/>
    <w:rsid w:val="00977C6A"/>
    <w:rsid w:val="00980112"/>
    <w:rsid w:val="00980423"/>
    <w:rsid w:val="00980AD2"/>
    <w:rsid w:val="00981098"/>
    <w:rsid w:val="00981599"/>
    <w:rsid w:val="0098195A"/>
    <w:rsid w:val="009820DC"/>
    <w:rsid w:val="009829A4"/>
    <w:rsid w:val="00982DE2"/>
    <w:rsid w:val="00983338"/>
    <w:rsid w:val="00983A81"/>
    <w:rsid w:val="00983F66"/>
    <w:rsid w:val="00983FB5"/>
    <w:rsid w:val="00985726"/>
    <w:rsid w:val="00985B07"/>
    <w:rsid w:val="00985C73"/>
    <w:rsid w:val="00985EE2"/>
    <w:rsid w:val="00986720"/>
    <w:rsid w:val="009867A0"/>
    <w:rsid w:val="00987443"/>
    <w:rsid w:val="00987DFF"/>
    <w:rsid w:val="009901C9"/>
    <w:rsid w:val="009916E2"/>
    <w:rsid w:val="00991CC7"/>
    <w:rsid w:val="0099215C"/>
    <w:rsid w:val="009923C5"/>
    <w:rsid w:val="00992D51"/>
    <w:rsid w:val="00993399"/>
    <w:rsid w:val="009944A6"/>
    <w:rsid w:val="00994EEA"/>
    <w:rsid w:val="00995C63"/>
    <w:rsid w:val="009962D9"/>
    <w:rsid w:val="00996C68"/>
    <w:rsid w:val="00996F45"/>
    <w:rsid w:val="00996FB1"/>
    <w:rsid w:val="009970AE"/>
    <w:rsid w:val="009971F4"/>
    <w:rsid w:val="00997787"/>
    <w:rsid w:val="00997B69"/>
    <w:rsid w:val="00997CFD"/>
    <w:rsid w:val="009A04A0"/>
    <w:rsid w:val="009A0C37"/>
    <w:rsid w:val="009A1142"/>
    <w:rsid w:val="009A1144"/>
    <w:rsid w:val="009A1B79"/>
    <w:rsid w:val="009A2F04"/>
    <w:rsid w:val="009A33E6"/>
    <w:rsid w:val="009A379C"/>
    <w:rsid w:val="009A39C5"/>
    <w:rsid w:val="009A3B81"/>
    <w:rsid w:val="009A5469"/>
    <w:rsid w:val="009A5475"/>
    <w:rsid w:val="009A5ABA"/>
    <w:rsid w:val="009A5FBA"/>
    <w:rsid w:val="009A6983"/>
    <w:rsid w:val="009B0AE4"/>
    <w:rsid w:val="009B0C35"/>
    <w:rsid w:val="009B1AE2"/>
    <w:rsid w:val="009B35D1"/>
    <w:rsid w:val="009B36F6"/>
    <w:rsid w:val="009B4238"/>
    <w:rsid w:val="009B57E5"/>
    <w:rsid w:val="009B6220"/>
    <w:rsid w:val="009B6A73"/>
    <w:rsid w:val="009B75ED"/>
    <w:rsid w:val="009C027B"/>
    <w:rsid w:val="009C0DC4"/>
    <w:rsid w:val="009C1FB9"/>
    <w:rsid w:val="009C2973"/>
    <w:rsid w:val="009C2D1B"/>
    <w:rsid w:val="009C30A2"/>
    <w:rsid w:val="009C374B"/>
    <w:rsid w:val="009C4386"/>
    <w:rsid w:val="009C43B4"/>
    <w:rsid w:val="009C530F"/>
    <w:rsid w:val="009C5E95"/>
    <w:rsid w:val="009C689A"/>
    <w:rsid w:val="009C6FDF"/>
    <w:rsid w:val="009C7683"/>
    <w:rsid w:val="009C7B15"/>
    <w:rsid w:val="009C7F19"/>
    <w:rsid w:val="009D1187"/>
    <w:rsid w:val="009D1CFE"/>
    <w:rsid w:val="009D2BE8"/>
    <w:rsid w:val="009D2E93"/>
    <w:rsid w:val="009D3128"/>
    <w:rsid w:val="009D389B"/>
    <w:rsid w:val="009D3BE5"/>
    <w:rsid w:val="009D3F26"/>
    <w:rsid w:val="009D49D7"/>
    <w:rsid w:val="009D4DDC"/>
    <w:rsid w:val="009D50AE"/>
    <w:rsid w:val="009D5ADA"/>
    <w:rsid w:val="009D5FF8"/>
    <w:rsid w:val="009D628D"/>
    <w:rsid w:val="009D6DED"/>
    <w:rsid w:val="009D73AF"/>
    <w:rsid w:val="009E0178"/>
    <w:rsid w:val="009E02F5"/>
    <w:rsid w:val="009E0FA5"/>
    <w:rsid w:val="009E19D2"/>
    <w:rsid w:val="009E3265"/>
    <w:rsid w:val="009E34D9"/>
    <w:rsid w:val="009E3BBC"/>
    <w:rsid w:val="009E484F"/>
    <w:rsid w:val="009E48A7"/>
    <w:rsid w:val="009E49D5"/>
    <w:rsid w:val="009E4EAC"/>
    <w:rsid w:val="009E562C"/>
    <w:rsid w:val="009E57B0"/>
    <w:rsid w:val="009E647B"/>
    <w:rsid w:val="009E6BD0"/>
    <w:rsid w:val="009E7D27"/>
    <w:rsid w:val="009E7E09"/>
    <w:rsid w:val="009E7E98"/>
    <w:rsid w:val="009E7F47"/>
    <w:rsid w:val="009F085C"/>
    <w:rsid w:val="009F137C"/>
    <w:rsid w:val="009F15A6"/>
    <w:rsid w:val="009F21BD"/>
    <w:rsid w:val="009F2999"/>
    <w:rsid w:val="009F391B"/>
    <w:rsid w:val="009F4535"/>
    <w:rsid w:val="009F4552"/>
    <w:rsid w:val="009F5B28"/>
    <w:rsid w:val="009F61F8"/>
    <w:rsid w:val="009F6C64"/>
    <w:rsid w:val="009F7264"/>
    <w:rsid w:val="009F72EF"/>
    <w:rsid w:val="009F7824"/>
    <w:rsid w:val="00A00B57"/>
    <w:rsid w:val="00A00BCB"/>
    <w:rsid w:val="00A01BE7"/>
    <w:rsid w:val="00A022A3"/>
    <w:rsid w:val="00A02EBA"/>
    <w:rsid w:val="00A0318A"/>
    <w:rsid w:val="00A03670"/>
    <w:rsid w:val="00A042F8"/>
    <w:rsid w:val="00A0437B"/>
    <w:rsid w:val="00A04F87"/>
    <w:rsid w:val="00A06214"/>
    <w:rsid w:val="00A06265"/>
    <w:rsid w:val="00A06AB5"/>
    <w:rsid w:val="00A06FC8"/>
    <w:rsid w:val="00A06FE4"/>
    <w:rsid w:val="00A0785F"/>
    <w:rsid w:val="00A079D6"/>
    <w:rsid w:val="00A101C0"/>
    <w:rsid w:val="00A10321"/>
    <w:rsid w:val="00A10D17"/>
    <w:rsid w:val="00A110B3"/>
    <w:rsid w:val="00A119C9"/>
    <w:rsid w:val="00A12563"/>
    <w:rsid w:val="00A127F5"/>
    <w:rsid w:val="00A12B8E"/>
    <w:rsid w:val="00A1312D"/>
    <w:rsid w:val="00A13348"/>
    <w:rsid w:val="00A13B85"/>
    <w:rsid w:val="00A13D9D"/>
    <w:rsid w:val="00A169F4"/>
    <w:rsid w:val="00A16A37"/>
    <w:rsid w:val="00A16DBB"/>
    <w:rsid w:val="00A172C4"/>
    <w:rsid w:val="00A174AC"/>
    <w:rsid w:val="00A200E4"/>
    <w:rsid w:val="00A21D44"/>
    <w:rsid w:val="00A22C98"/>
    <w:rsid w:val="00A22E93"/>
    <w:rsid w:val="00A22FFA"/>
    <w:rsid w:val="00A23E9E"/>
    <w:rsid w:val="00A241D1"/>
    <w:rsid w:val="00A241DE"/>
    <w:rsid w:val="00A24302"/>
    <w:rsid w:val="00A25079"/>
    <w:rsid w:val="00A25C23"/>
    <w:rsid w:val="00A25E38"/>
    <w:rsid w:val="00A26B11"/>
    <w:rsid w:val="00A26F57"/>
    <w:rsid w:val="00A27284"/>
    <w:rsid w:val="00A272AD"/>
    <w:rsid w:val="00A2759E"/>
    <w:rsid w:val="00A279F0"/>
    <w:rsid w:val="00A30034"/>
    <w:rsid w:val="00A3005B"/>
    <w:rsid w:val="00A30301"/>
    <w:rsid w:val="00A30736"/>
    <w:rsid w:val="00A30BB2"/>
    <w:rsid w:val="00A31715"/>
    <w:rsid w:val="00A31ABF"/>
    <w:rsid w:val="00A32854"/>
    <w:rsid w:val="00A3326C"/>
    <w:rsid w:val="00A33C38"/>
    <w:rsid w:val="00A33D15"/>
    <w:rsid w:val="00A344AE"/>
    <w:rsid w:val="00A34EA0"/>
    <w:rsid w:val="00A352AA"/>
    <w:rsid w:val="00A36035"/>
    <w:rsid w:val="00A360C2"/>
    <w:rsid w:val="00A36AC5"/>
    <w:rsid w:val="00A36D89"/>
    <w:rsid w:val="00A375A4"/>
    <w:rsid w:val="00A37844"/>
    <w:rsid w:val="00A37EC3"/>
    <w:rsid w:val="00A40280"/>
    <w:rsid w:val="00A40841"/>
    <w:rsid w:val="00A409D4"/>
    <w:rsid w:val="00A409F8"/>
    <w:rsid w:val="00A418C1"/>
    <w:rsid w:val="00A4200B"/>
    <w:rsid w:val="00A424E8"/>
    <w:rsid w:val="00A425C6"/>
    <w:rsid w:val="00A4266A"/>
    <w:rsid w:val="00A427D8"/>
    <w:rsid w:val="00A42DC2"/>
    <w:rsid w:val="00A42E56"/>
    <w:rsid w:val="00A435EE"/>
    <w:rsid w:val="00A43A52"/>
    <w:rsid w:val="00A44A3F"/>
    <w:rsid w:val="00A44D2F"/>
    <w:rsid w:val="00A45951"/>
    <w:rsid w:val="00A45A15"/>
    <w:rsid w:val="00A45A65"/>
    <w:rsid w:val="00A46075"/>
    <w:rsid w:val="00A46387"/>
    <w:rsid w:val="00A4692B"/>
    <w:rsid w:val="00A46A5E"/>
    <w:rsid w:val="00A46D75"/>
    <w:rsid w:val="00A47EE7"/>
    <w:rsid w:val="00A505AF"/>
    <w:rsid w:val="00A50A6D"/>
    <w:rsid w:val="00A50F75"/>
    <w:rsid w:val="00A510C8"/>
    <w:rsid w:val="00A5118D"/>
    <w:rsid w:val="00A51662"/>
    <w:rsid w:val="00A51951"/>
    <w:rsid w:val="00A52CFE"/>
    <w:rsid w:val="00A52E2F"/>
    <w:rsid w:val="00A52EF2"/>
    <w:rsid w:val="00A53141"/>
    <w:rsid w:val="00A534CD"/>
    <w:rsid w:val="00A53F29"/>
    <w:rsid w:val="00A54A37"/>
    <w:rsid w:val="00A54EA3"/>
    <w:rsid w:val="00A55CF1"/>
    <w:rsid w:val="00A55D80"/>
    <w:rsid w:val="00A57405"/>
    <w:rsid w:val="00A579FB"/>
    <w:rsid w:val="00A57E07"/>
    <w:rsid w:val="00A601DA"/>
    <w:rsid w:val="00A60517"/>
    <w:rsid w:val="00A608DA"/>
    <w:rsid w:val="00A61627"/>
    <w:rsid w:val="00A616BF"/>
    <w:rsid w:val="00A62285"/>
    <w:rsid w:val="00A62AB7"/>
    <w:rsid w:val="00A62FB5"/>
    <w:rsid w:val="00A63590"/>
    <w:rsid w:val="00A63DA7"/>
    <w:rsid w:val="00A63F33"/>
    <w:rsid w:val="00A65653"/>
    <w:rsid w:val="00A659B4"/>
    <w:rsid w:val="00A6633C"/>
    <w:rsid w:val="00A67285"/>
    <w:rsid w:val="00A67540"/>
    <w:rsid w:val="00A6791A"/>
    <w:rsid w:val="00A70144"/>
    <w:rsid w:val="00A705F9"/>
    <w:rsid w:val="00A70B29"/>
    <w:rsid w:val="00A71383"/>
    <w:rsid w:val="00A715AC"/>
    <w:rsid w:val="00A71A2A"/>
    <w:rsid w:val="00A71C08"/>
    <w:rsid w:val="00A721DD"/>
    <w:rsid w:val="00A7338A"/>
    <w:rsid w:val="00A739ED"/>
    <w:rsid w:val="00A73B79"/>
    <w:rsid w:val="00A7537F"/>
    <w:rsid w:val="00A76AA8"/>
    <w:rsid w:val="00A76B78"/>
    <w:rsid w:val="00A776EE"/>
    <w:rsid w:val="00A806DF"/>
    <w:rsid w:val="00A81B08"/>
    <w:rsid w:val="00A82720"/>
    <w:rsid w:val="00A82D13"/>
    <w:rsid w:val="00A83CEA"/>
    <w:rsid w:val="00A840E8"/>
    <w:rsid w:val="00A84543"/>
    <w:rsid w:val="00A84BC0"/>
    <w:rsid w:val="00A84C40"/>
    <w:rsid w:val="00A85142"/>
    <w:rsid w:val="00A857AB"/>
    <w:rsid w:val="00A8659A"/>
    <w:rsid w:val="00A873E7"/>
    <w:rsid w:val="00A87FAA"/>
    <w:rsid w:val="00A906AC"/>
    <w:rsid w:val="00A90D19"/>
    <w:rsid w:val="00A91634"/>
    <w:rsid w:val="00A91895"/>
    <w:rsid w:val="00A93C88"/>
    <w:rsid w:val="00A94352"/>
    <w:rsid w:val="00A94524"/>
    <w:rsid w:val="00A946AF"/>
    <w:rsid w:val="00A94B36"/>
    <w:rsid w:val="00A96498"/>
    <w:rsid w:val="00A96717"/>
    <w:rsid w:val="00A97403"/>
    <w:rsid w:val="00A976F1"/>
    <w:rsid w:val="00A9787C"/>
    <w:rsid w:val="00A97C64"/>
    <w:rsid w:val="00AA0728"/>
    <w:rsid w:val="00AA10C1"/>
    <w:rsid w:val="00AA1DB4"/>
    <w:rsid w:val="00AA2252"/>
    <w:rsid w:val="00AA2B33"/>
    <w:rsid w:val="00AA38B1"/>
    <w:rsid w:val="00AA4BFB"/>
    <w:rsid w:val="00AA4CC9"/>
    <w:rsid w:val="00AA4CD1"/>
    <w:rsid w:val="00AA4D61"/>
    <w:rsid w:val="00AA53DB"/>
    <w:rsid w:val="00AA5DC3"/>
    <w:rsid w:val="00AA6476"/>
    <w:rsid w:val="00AA6565"/>
    <w:rsid w:val="00AA66C6"/>
    <w:rsid w:val="00AA6E5D"/>
    <w:rsid w:val="00AA7497"/>
    <w:rsid w:val="00AA762B"/>
    <w:rsid w:val="00AA7888"/>
    <w:rsid w:val="00AA7F16"/>
    <w:rsid w:val="00AB0D6C"/>
    <w:rsid w:val="00AB2517"/>
    <w:rsid w:val="00AB35F4"/>
    <w:rsid w:val="00AB37B6"/>
    <w:rsid w:val="00AB3845"/>
    <w:rsid w:val="00AB3AAD"/>
    <w:rsid w:val="00AB3C2B"/>
    <w:rsid w:val="00AB3DCD"/>
    <w:rsid w:val="00AB4694"/>
    <w:rsid w:val="00AB4E60"/>
    <w:rsid w:val="00AB58F7"/>
    <w:rsid w:val="00AB621A"/>
    <w:rsid w:val="00AB65D2"/>
    <w:rsid w:val="00AB6A0A"/>
    <w:rsid w:val="00AB6BC3"/>
    <w:rsid w:val="00AB6E61"/>
    <w:rsid w:val="00AB76CA"/>
    <w:rsid w:val="00AB7E5E"/>
    <w:rsid w:val="00AC0086"/>
    <w:rsid w:val="00AC0477"/>
    <w:rsid w:val="00AC0876"/>
    <w:rsid w:val="00AC0953"/>
    <w:rsid w:val="00AC0D37"/>
    <w:rsid w:val="00AC243D"/>
    <w:rsid w:val="00AC2454"/>
    <w:rsid w:val="00AC2A73"/>
    <w:rsid w:val="00AC3783"/>
    <w:rsid w:val="00AC3A2D"/>
    <w:rsid w:val="00AC3C0B"/>
    <w:rsid w:val="00AC4223"/>
    <w:rsid w:val="00AC4558"/>
    <w:rsid w:val="00AC4D9F"/>
    <w:rsid w:val="00AC54A4"/>
    <w:rsid w:val="00AC590A"/>
    <w:rsid w:val="00AC5E78"/>
    <w:rsid w:val="00AC614D"/>
    <w:rsid w:val="00AC63B8"/>
    <w:rsid w:val="00AC6A27"/>
    <w:rsid w:val="00AC7523"/>
    <w:rsid w:val="00AD0F78"/>
    <w:rsid w:val="00AD10BC"/>
    <w:rsid w:val="00AD1EBF"/>
    <w:rsid w:val="00AD21A5"/>
    <w:rsid w:val="00AD447F"/>
    <w:rsid w:val="00AD449C"/>
    <w:rsid w:val="00AD46AF"/>
    <w:rsid w:val="00AD4BF2"/>
    <w:rsid w:val="00AD4D80"/>
    <w:rsid w:val="00AD509F"/>
    <w:rsid w:val="00AD50ED"/>
    <w:rsid w:val="00AD5453"/>
    <w:rsid w:val="00AD5734"/>
    <w:rsid w:val="00AD5E07"/>
    <w:rsid w:val="00AD79E7"/>
    <w:rsid w:val="00AE02B1"/>
    <w:rsid w:val="00AE04CE"/>
    <w:rsid w:val="00AE0E14"/>
    <w:rsid w:val="00AE1DB3"/>
    <w:rsid w:val="00AE2091"/>
    <w:rsid w:val="00AE266C"/>
    <w:rsid w:val="00AE2ABB"/>
    <w:rsid w:val="00AE2E88"/>
    <w:rsid w:val="00AE3BD9"/>
    <w:rsid w:val="00AE441B"/>
    <w:rsid w:val="00AE548B"/>
    <w:rsid w:val="00AE586F"/>
    <w:rsid w:val="00AE5D9B"/>
    <w:rsid w:val="00AE61E3"/>
    <w:rsid w:val="00AE6BE0"/>
    <w:rsid w:val="00AE6C8B"/>
    <w:rsid w:val="00AE70A7"/>
    <w:rsid w:val="00AE7998"/>
    <w:rsid w:val="00AE79DB"/>
    <w:rsid w:val="00AF0C27"/>
    <w:rsid w:val="00AF0D9C"/>
    <w:rsid w:val="00AF170A"/>
    <w:rsid w:val="00AF1ACA"/>
    <w:rsid w:val="00AF1C24"/>
    <w:rsid w:val="00AF3854"/>
    <w:rsid w:val="00AF3C90"/>
    <w:rsid w:val="00AF41F8"/>
    <w:rsid w:val="00AF4329"/>
    <w:rsid w:val="00AF6343"/>
    <w:rsid w:val="00AF66D0"/>
    <w:rsid w:val="00AF678F"/>
    <w:rsid w:val="00AF67F1"/>
    <w:rsid w:val="00AF7ABB"/>
    <w:rsid w:val="00B002C4"/>
    <w:rsid w:val="00B0033F"/>
    <w:rsid w:val="00B0048F"/>
    <w:rsid w:val="00B011BF"/>
    <w:rsid w:val="00B013E3"/>
    <w:rsid w:val="00B01905"/>
    <w:rsid w:val="00B022ED"/>
    <w:rsid w:val="00B022FC"/>
    <w:rsid w:val="00B0239E"/>
    <w:rsid w:val="00B036F6"/>
    <w:rsid w:val="00B03869"/>
    <w:rsid w:val="00B03FA4"/>
    <w:rsid w:val="00B04062"/>
    <w:rsid w:val="00B0566E"/>
    <w:rsid w:val="00B0598E"/>
    <w:rsid w:val="00B06BBA"/>
    <w:rsid w:val="00B06D19"/>
    <w:rsid w:val="00B07F5D"/>
    <w:rsid w:val="00B101B2"/>
    <w:rsid w:val="00B109C0"/>
    <w:rsid w:val="00B10DE5"/>
    <w:rsid w:val="00B1144D"/>
    <w:rsid w:val="00B11590"/>
    <w:rsid w:val="00B11DAC"/>
    <w:rsid w:val="00B12845"/>
    <w:rsid w:val="00B1299E"/>
    <w:rsid w:val="00B12A64"/>
    <w:rsid w:val="00B13473"/>
    <w:rsid w:val="00B1376A"/>
    <w:rsid w:val="00B13A24"/>
    <w:rsid w:val="00B13A2C"/>
    <w:rsid w:val="00B13B3C"/>
    <w:rsid w:val="00B143B9"/>
    <w:rsid w:val="00B1462C"/>
    <w:rsid w:val="00B14870"/>
    <w:rsid w:val="00B14996"/>
    <w:rsid w:val="00B15303"/>
    <w:rsid w:val="00B15399"/>
    <w:rsid w:val="00B15ABF"/>
    <w:rsid w:val="00B16785"/>
    <w:rsid w:val="00B20754"/>
    <w:rsid w:val="00B20B3B"/>
    <w:rsid w:val="00B2193D"/>
    <w:rsid w:val="00B21D94"/>
    <w:rsid w:val="00B22F71"/>
    <w:rsid w:val="00B234A2"/>
    <w:rsid w:val="00B234AB"/>
    <w:rsid w:val="00B23F24"/>
    <w:rsid w:val="00B24715"/>
    <w:rsid w:val="00B24B46"/>
    <w:rsid w:val="00B24B76"/>
    <w:rsid w:val="00B2515E"/>
    <w:rsid w:val="00B25243"/>
    <w:rsid w:val="00B261E1"/>
    <w:rsid w:val="00B263E2"/>
    <w:rsid w:val="00B2667A"/>
    <w:rsid w:val="00B269B3"/>
    <w:rsid w:val="00B26CC7"/>
    <w:rsid w:val="00B26E1B"/>
    <w:rsid w:val="00B278CA"/>
    <w:rsid w:val="00B27C64"/>
    <w:rsid w:val="00B30090"/>
    <w:rsid w:val="00B30369"/>
    <w:rsid w:val="00B30C0D"/>
    <w:rsid w:val="00B30C7A"/>
    <w:rsid w:val="00B3140D"/>
    <w:rsid w:val="00B316A7"/>
    <w:rsid w:val="00B3176A"/>
    <w:rsid w:val="00B33359"/>
    <w:rsid w:val="00B3340A"/>
    <w:rsid w:val="00B337C3"/>
    <w:rsid w:val="00B33CE6"/>
    <w:rsid w:val="00B3422B"/>
    <w:rsid w:val="00B34609"/>
    <w:rsid w:val="00B34E30"/>
    <w:rsid w:val="00B35560"/>
    <w:rsid w:val="00B3580C"/>
    <w:rsid w:val="00B35CAC"/>
    <w:rsid w:val="00B35EEA"/>
    <w:rsid w:val="00B36566"/>
    <w:rsid w:val="00B368EE"/>
    <w:rsid w:val="00B37150"/>
    <w:rsid w:val="00B37258"/>
    <w:rsid w:val="00B37D7D"/>
    <w:rsid w:val="00B4006E"/>
    <w:rsid w:val="00B4027F"/>
    <w:rsid w:val="00B41A77"/>
    <w:rsid w:val="00B41AF0"/>
    <w:rsid w:val="00B42528"/>
    <w:rsid w:val="00B42CD3"/>
    <w:rsid w:val="00B4399E"/>
    <w:rsid w:val="00B43A2E"/>
    <w:rsid w:val="00B43D98"/>
    <w:rsid w:val="00B442DE"/>
    <w:rsid w:val="00B4559A"/>
    <w:rsid w:val="00B455A4"/>
    <w:rsid w:val="00B473A6"/>
    <w:rsid w:val="00B47EA1"/>
    <w:rsid w:val="00B47F5E"/>
    <w:rsid w:val="00B5007C"/>
    <w:rsid w:val="00B513D5"/>
    <w:rsid w:val="00B513EC"/>
    <w:rsid w:val="00B52051"/>
    <w:rsid w:val="00B52AF2"/>
    <w:rsid w:val="00B52F87"/>
    <w:rsid w:val="00B5303B"/>
    <w:rsid w:val="00B530CB"/>
    <w:rsid w:val="00B540C6"/>
    <w:rsid w:val="00B5441B"/>
    <w:rsid w:val="00B54EA4"/>
    <w:rsid w:val="00B5564B"/>
    <w:rsid w:val="00B556C0"/>
    <w:rsid w:val="00B55F5E"/>
    <w:rsid w:val="00B5600C"/>
    <w:rsid w:val="00B57654"/>
    <w:rsid w:val="00B600C0"/>
    <w:rsid w:val="00B6088E"/>
    <w:rsid w:val="00B619EA"/>
    <w:rsid w:val="00B61BEA"/>
    <w:rsid w:val="00B62731"/>
    <w:rsid w:val="00B62A5E"/>
    <w:rsid w:val="00B634D7"/>
    <w:rsid w:val="00B63695"/>
    <w:rsid w:val="00B63DFD"/>
    <w:rsid w:val="00B64BDA"/>
    <w:rsid w:val="00B64F30"/>
    <w:rsid w:val="00B652CC"/>
    <w:rsid w:val="00B65631"/>
    <w:rsid w:val="00B65767"/>
    <w:rsid w:val="00B678A3"/>
    <w:rsid w:val="00B67AFA"/>
    <w:rsid w:val="00B7038B"/>
    <w:rsid w:val="00B7048E"/>
    <w:rsid w:val="00B71723"/>
    <w:rsid w:val="00B731BE"/>
    <w:rsid w:val="00B736F8"/>
    <w:rsid w:val="00B74E0B"/>
    <w:rsid w:val="00B75844"/>
    <w:rsid w:val="00B75923"/>
    <w:rsid w:val="00B75CD2"/>
    <w:rsid w:val="00B76411"/>
    <w:rsid w:val="00B76B70"/>
    <w:rsid w:val="00B7716F"/>
    <w:rsid w:val="00B80E68"/>
    <w:rsid w:val="00B810B9"/>
    <w:rsid w:val="00B81FB4"/>
    <w:rsid w:val="00B8228B"/>
    <w:rsid w:val="00B82449"/>
    <w:rsid w:val="00B82A2F"/>
    <w:rsid w:val="00B837FC"/>
    <w:rsid w:val="00B83B60"/>
    <w:rsid w:val="00B83BBA"/>
    <w:rsid w:val="00B84D00"/>
    <w:rsid w:val="00B851C8"/>
    <w:rsid w:val="00B85EF9"/>
    <w:rsid w:val="00B86745"/>
    <w:rsid w:val="00B8688C"/>
    <w:rsid w:val="00B8690F"/>
    <w:rsid w:val="00B871B0"/>
    <w:rsid w:val="00B872E7"/>
    <w:rsid w:val="00B87463"/>
    <w:rsid w:val="00B90492"/>
    <w:rsid w:val="00B90631"/>
    <w:rsid w:val="00B91CF0"/>
    <w:rsid w:val="00B91F54"/>
    <w:rsid w:val="00B92009"/>
    <w:rsid w:val="00B92384"/>
    <w:rsid w:val="00B93844"/>
    <w:rsid w:val="00B94164"/>
    <w:rsid w:val="00B94C2E"/>
    <w:rsid w:val="00B95A30"/>
    <w:rsid w:val="00B96ECA"/>
    <w:rsid w:val="00B976EA"/>
    <w:rsid w:val="00BA0C30"/>
    <w:rsid w:val="00BA0CCE"/>
    <w:rsid w:val="00BA1279"/>
    <w:rsid w:val="00BA139C"/>
    <w:rsid w:val="00BA150F"/>
    <w:rsid w:val="00BA1F8E"/>
    <w:rsid w:val="00BA215B"/>
    <w:rsid w:val="00BA3DE5"/>
    <w:rsid w:val="00BA46E9"/>
    <w:rsid w:val="00BA4AC9"/>
    <w:rsid w:val="00BA4B0E"/>
    <w:rsid w:val="00BA537B"/>
    <w:rsid w:val="00BA56B5"/>
    <w:rsid w:val="00BA5875"/>
    <w:rsid w:val="00BA588A"/>
    <w:rsid w:val="00BA5AEB"/>
    <w:rsid w:val="00BA5BB9"/>
    <w:rsid w:val="00BA6408"/>
    <w:rsid w:val="00BA64FB"/>
    <w:rsid w:val="00BA67A7"/>
    <w:rsid w:val="00BA6DFB"/>
    <w:rsid w:val="00BA73FD"/>
    <w:rsid w:val="00BA780E"/>
    <w:rsid w:val="00BA7D66"/>
    <w:rsid w:val="00BB0F4F"/>
    <w:rsid w:val="00BB13C0"/>
    <w:rsid w:val="00BB159F"/>
    <w:rsid w:val="00BB17D8"/>
    <w:rsid w:val="00BB1987"/>
    <w:rsid w:val="00BB1CBC"/>
    <w:rsid w:val="00BB2C01"/>
    <w:rsid w:val="00BB313C"/>
    <w:rsid w:val="00BB36F2"/>
    <w:rsid w:val="00BB435A"/>
    <w:rsid w:val="00BB44D3"/>
    <w:rsid w:val="00BB4660"/>
    <w:rsid w:val="00BB48A8"/>
    <w:rsid w:val="00BB4CB3"/>
    <w:rsid w:val="00BB554D"/>
    <w:rsid w:val="00BB55A4"/>
    <w:rsid w:val="00BB59CB"/>
    <w:rsid w:val="00BB5B5E"/>
    <w:rsid w:val="00BB5CB7"/>
    <w:rsid w:val="00BB7114"/>
    <w:rsid w:val="00BB7615"/>
    <w:rsid w:val="00BB79A9"/>
    <w:rsid w:val="00BC0F95"/>
    <w:rsid w:val="00BC0FB7"/>
    <w:rsid w:val="00BC160B"/>
    <w:rsid w:val="00BC3523"/>
    <w:rsid w:val="00BC35F2"/>
    <w:rsid w:val="00BC3BB1"/>
    <w:rsid w:val="00BC4C10"/>
    <w:rsid w:val="00BC5007"/>
    <w:rsid w:val="00BC5839"/>
    <w:rsid w:val="00BD0363"/>
    <w:rsid w:val="00BD03F5"/>
    <w:rsid w:val="00BD2069"/>
    <w:rsid w:val="00BD23D6"/>
    <w:rsid w:val="00BD24CC"/>
    <w:rsid w:val="00BD25D6"/>
    <w:rsid w:val="00BD2A06"/>
    <w:rsid w:val="00BD4767"/>
    <w:rsid w:val="00BD5549"/>
    <w:rsid w:val="00BD5595"/>
    <w:rsid w:val="00BD5F58"/>
    <w:rsid w:val="00BD6068"/>
    <w:rsid w:val="00BD6256"/>
    <w:rsid w:val="00BD686F"/>
    <w:rsid w:val="00BD6EBB"/>
    <w:rsid w:val="00BD70E5"/>
    <w:rsid w:val="00BD7890"/>
    <w:rsid w:val="00BD79A3"/>
    <w:rsid w:val="00BD79A9"/>
    <w:rsid w:val="00BD79CC"/>
    <w:rsid w:val="00BE0DE2"/>
    <w:rsid w:val="00BE13F1"/>
    <w:rsid w:val="00BE2297"/>
    <w:rsid w:val="00BE2E85"/>
    <w:rsid w:val="00BE3017"/>
    <w:rsid w:val="00BE337F"/>
    <w:rsid w:val="00BE3459"/>
    <w:rsid w:val="00BE48BE"/>
    <w:rsid w:val="00BE52EC"/>
    <w:rsid w:val="00BE75B5"/>
    <w:rsid w:val="00BF0A94"/>
    <w:rsid w:val="00BF0B2F"/>
    <w:rsid w:val="00BF1BBB"/>
    <w:rsid w:val="00BF1DC9"/>
    <w:rsid w:val="00BF23C0"/>
    <w:rsid w:val="00BF29EB"/>
    <w:rsid w:val="00BF2D0A"/>
    <w:rsid w:val="00BF2E15"/>
    <w:rsid w:val="00BF33A8"/>
    <w:rsid w:val="00BF3400"/>
    <w:rsid w:val="00BF36F8"/>
    <w:rsid w:val="00BF3977"/>
    <w:rsid w:val="00BF3ED5"/>
    <w:rsid w:val="00BF41DE"/>
    <w:rsid w:val="00BF432A"/>
    <w:rsid w:val="00BF4956"/>
    <w:rsid w:val="00BF6495"/>
    <w:rsid w:val="00BF6861"/>
    <w:rsid w:val="00BF6DAE"/>
    <w:rsid w:val="00BF6F23"/>
    <w:rsid w:val="00BF77A2"/>
    <w:rsid w:val="00BF79B6"/>
    <w:rsid w:val="00C017C1"/>
    <w:rsid w:val="00C01DE7"/>
    <w:rsid w:val="00C03ADA"/>
    <w:rsid w:val="00C04A23"/>
    <w:rsid w:val="00C04DAB"/>
    <w:rsid w:val="00C051A1"/>
    <w:rsid w:val="00C05D51"/>
    <w:rsid w:val="00C05E63"/>
    <w:rsid w:val="00C06431"/>
    <w:rsid w:val="00C06466"/>
    <w:rsid w:val="00C067E9"/>
    <w:rsid w:val="00C0694B"/>
    <w:rsid w:val="00C06B71"/>
    <w:rsid w:val="00C0740C"/>
    <w:rsid w:val="00C07B18"/>
    <w:rsid w:val="00C10D6C"/>
    <w:rsid w:val="00C117BA"/>
    <w:rsid w:val="00C11846"/>
    <w:rsid w:val="00C13876"/>
    <w:rsid w:val="00C13D99"/>
    <w:rsid w:val="00C141C7"/>
    <w:rsid w:val="00C142C4"/>
    <w:rsid w:val="00C14337"/>
    <w:rsid w:val="00C144D7"/>
    <w:rsid w:val="00C148D2"/>
    <w:rsid w:val="00C156D8"/>
    <w:rsid w:val="00C16856"/>
    <w:rsid w:val="00C16E1B"/>
    <w:rsid w:val="00C174CB"/>
    <w:rsid w:val="00C175B7"/>
    <w:rsid w:val="00C1772F"/>
    <w:rsid w:val="00C17DD8"/>
    <w:rsid w:val="00C20232"/>
    <w:rsid w:val="00C20641"/>
    <w:rsid w:val="00C213D8"/>
    <w:rsid w:val="00C21A0A"/>
    <w:rsid w:val="00C21E43"/>
    <w:rsid w:val="00C221EC"/>
    <w:rsid w:val="00C2228D"/>
    <w:rsid w:val="00C22932"/>
    <w:rsid w:val="00C2299F"/>
    <w:rsid w:val="00C236BA"/>
    <w:rsid w:val="00C24555"/>
    <w:rsid w:val="00C24F25"/>
    <w:rsid w:val="00C2524A"/>
    <w:rsid w:val="00C2612B"/>
    <w:rsid w:val="00C27D63"/>
    <w:rsid w:val="00C30A93"/>
    <w:rsid w:val="00C30C6D"/>
    <w:rsid w:val="00C312DA"/>
    <w:rsid w:val="00C314E3"/>
    <w:rsid w:val="00C31BCE"/>
    <w:rsid w:val="00C32BE1"/>
    <w:rsid w:val="00C330D7"/>
    <w:rsid w:val="00C3319A"/>
    <w:rsid w:val="00C33C68"/>
    <w:rsid w:val="00C33EE1"/>
    <w:rsid w:val="00C33F6B"/>
    <w:rsid w:val="00C34C8B"/>
    <w:rsid w:val="00C35E8E"/>
    <w:rsid w:val="00C366F9"/>
    <w:rsid w:val="00C41077"/>
    <w:rsid w:val="00C41A5B"/>
    <w:rsid w:val="00C43031"/>
    <w:rsid w:val="00C4382C"/>
    <w:rsid w:val="00C439BC"/>
    <w:rsid w:val="00C43B85"/>
    <w:rsid w:val="00C43B96"/>
    <w:rsid w:val="00C44131"/>
    <w:rsid w:val="00C44A2B"/>
    <w:rsid w:val="00C45A71"/>
    <w:rsid w:val="00C45E8C"/>
    <w:rsid w:val="00C45EBB"/>
    <w:rsid w:val="00C46756"/>
    <w:rsid w:val="00C47B12"/>
    <w:rsid w:val="00C47EC0"/>
    <w:rsid w:val="00C50081"/>
    <w:rsid w:val="00C50670"/>
    <w:rsid w:val="00C509CA"/>
    <w:rsid w:val="00C50A99"/>
    <w:rsid w:val="00C50C55"/>
    <w:rsid w:val="00C50E1D"/>
    <w:rsid w:val="00C510EA"/>
    <w:rsid w:val="00C51E89"/>
    <w:rsid w:val="00C52654"/>
    <w:rsid w:val="00C528D2"/>
    <w:rsid w:val="00C535A9"/>
    <w:rsid w:val="00C53967"/>
    <w:rsid w:val="00C53C14"/>
    <w:rsid w:val="00C53EC0"/>
    <w:rsid w:val="00C548C2"/>
    <w:rsid w:val="00C54A55"/>
    <w:rsid w:val="00C54FE9"/>
    <w:rsid w:val="00C55198"/>
    <w:rsid w:val="00C555AF"/>
    <w:rsid w:val="00C555C9"/>
    <w:rsid w:val="00C55DE3"/>
    <w:rsid w:val="00C55DEB"/>
    <w:rsid w:val="00C5606E"/>
    <w:rsid w:val="00C5622E"/>
    <w:rsid w:val="00C563B0"/>
    <w:rsid w:val="00C56784"/>
    <w:rsid w:val="00C56D5B"/>
    <w:rsid w:val="00C56E11"/>
    <w:rsid w:val="00C57373"/>
    <w:rsid w:val="00C5776C"/>
    <w:rsid w:val="00C6007D"/>
    <w:rsid w:val="00C60850"/>
    <w:rsid w:val="00C60BCD"/>
    <w:rsid w:val="00C60DB5"/>
    <w:rsid w:val="00C60FD0"/>
    <w:rsid w:val="00C614DD"/>
    <w:rsid w:val="00C62424"/>
    <w:rsid w:val="00C63703"/>
    <w:rsid w:val="00C63A35"/>
    <w:rsid w:val="00C64503"/>
    <w:rsid w:val="00C650FE"/>
    <w:rsid w:val="00C6592A"/>
    <w:rsid w:val="00C65A5C"/>
    <w:rsid w:val="00C65A8D"/>
    <w:rsid w:val="00C65CAC"/>
    <w:rsid w:val="00C65CD5"/>
    <w:rsid w:val="00C666DF"/>
    <w:rsid w:val="00C6703D"/>
    <w:rsid w:val="00C67399"/>
    <w:rsid w:val="00C678E0"/>
    <w:rsid w:val="00C70290"/>
    <w:rsid w:val="00C70AAE"/>
    <w:rsid w:val="00C70BDB"/>
    <w:rsid w:val="00C71A54"/>
    <w:rsid w:val="00C71C8F"/>
    <w:rsid w:val="00C7203C"/>
    <w:rsid w:val="00C72093"/>
    <w:rsid w:val="00C7275E"/>
    <w:rsid w:val="00C72830"/>
    <w:rsid w:val="00C72DBA"/>
    <w:rsid w:val="00C735AA"/>
    <w:rsid w:val="00C743B5"/>
    <w:rsid w:val="00C74772"/>
    <w:rsid w:val="00C7533E"/>
    <w:rsid w:val="00C75DB5"/>
    <w:rsid w:val="00C776FC"/>
    <w:rsid w:val="00C77C4C"/>
    <w:rsid w:val="00C77DBB"/>
    <w:rsid w:val="00C8024B"/>
    <w:rsid w:val="00C808E9"/>
    <w:rsid w:val="00C808F6"/>
    <w:rsid w:val="00C80CAE"/>
    <w:rsid w:val="00C818C2"/>
    <w:rsid w:val="00C820FA"/>
    <w:rsid w:val="00C823DC"/>
    <w:rsid w:val="00C826B0"/>
    <w:rsid w:val="00C82960"/>
    <w:rsid w:val="00C82F56"/>
    <w:rsid w:val="00C842BE"/>
    <w:rsid w:val="00C846F0"/>
    <w:rsid w:val="00C8485B"/>
    <w:rsid w:val="00C84B31"/>
    <w:rsid w:val="00C85135"/>
    <w:rsid w:val="00C85163"/>
    <w:rsid w:val="00C85CA3"/>
    <w:rsid w:val="00C86306"/>
    <w:rsid w:val="00C863A4"/>
    <w:rsid w:val="00C86557"/>
    <w:rsid w:val="00C86646"/>
    <w:rsid w:val="00C86955"/>
    <w:rsid w:val="00C86A47"/>
    <w:rsid w:val="00C87183"/>
    <w:rsid w:val="00C87568"/>
    <w:rsid w:val="00C87CD3"/>
    <w:rsid w:val="00C912B7"/>
    <w:rsid w:val="00C919D7"/>
    <w:rsid w:val="00C91DD5"/>
    <w:rsid w:val="00C9221E"/>
    <w:rsid w:val="00C924D4"/>
    <w:rsid w:val="00C92DA4"/>
    <w:rsid w:val="00C930B6"/>
    <w:rsid w:val="00C93C3B"/>
    <w:rsid w:val="00C93C55"/>
    <w:rsid w:val="00C93CCD"/>
    <w:rsid w:val="00C944CD"/>
    <w:rsid w:val="00C945B5"/>
    <w:rsid w:val="00C9502F"/>
    <w:rsid w:val="00C955AB"/>
    <w:rsid w:val="00C966B5"/>
    <w:rsid w:val="00C96F1B"/>
    <w:rsid w:val="00C9726A"/>
    <w:rsid w:val="00C97B30"/>
    <w:rsid w:val="00CA0076"/>
    <w:rsid w:val="00CA03F8"/>
    <w:rsid w:val="00CA0A5E"/>
    <w:rsid w:val="00CA0C1F"/>
    <w:rsid w:val="00CA0F80"/>
    <w:rsid w:val="00CA156F"/>
    <w:rsid w:val="00CA1B2C"/>
    <w:rsid w:val="00CA1F85"/>
    <w:rsid w:val="00CA27C6"/>
    <w:rsid w:val="00CA27F5"/>
    <w:rsid w:val="00CA327B"/>
    <w:rsid w:val="00CA37DD"/>
    <w:rsid w:val="00CA3B83"/>
    <w:rsid w:val="00CA3CC0"/>
    <w:rsid w:val="00CA4CBD"/>
    <w:rsid w:val="00CA51BD"/>
    <w:rsid w:val="00CA53D3"/>
    <w:rsid w:val="00CA5CF5"/>
    <w:rsid w:val="00CA665C"/>
    <w:rsid w:val="00CB0A6E"/>
    <w:rsid w:val="00CB0F7A"/>
    <w:rsid w:val="00CB150A"/>
    <w:rsid w:val="00CB1719"/>
    <w:rsid w:val="00CB196E"/>
    <w:rsid w:val="00CB19DD"/>
    <w:rsid w:val="00CB2629"/>
    <w:rsid w:val="00CB2A47"/>
    <w:rsid w:val="00CB2C1F"/>
    <w:rsid w:val="00CB42A5"/>
    <w:rsid w:val="00CB4A40"/>
    <w:rsid w:val="00CB5C06"/>
    <w:rsid w:val="00CB5FE2"/>
    <w:rsid w:val="00CB646E"/>
    <w:rsid w:val="00CB6E54"/>
    <w:rsid w:val="00CB7F73"/>
    <w:rsid w:val="00CB7F82"/>
    <w:rsid w:val="00CC14D4"/>
    <w:rsid w:val="00CC1AC8"/>
    <w:rsid w:val="00CC1C2D"/>
    <w:rsid w:val="00CC2397"/>
    <w:rsid w:val="00CC26B9"/>
    <w:rsid w:val="00CC2DF5"/>
    <w:rsid w:val="00CC2E8F"/>
    <w:rsid w:val="00CC3293"/>
    <w:rsid w:val="00CC4002"/>
    <w:rsid w:val="00CC4253"/>
    <w:rsid w:val="00CC4500"/>
    <w:rsid w:val="00CC4626"/>
    <w:rsid w:val="00CC4A45"/>
    <w:rsid w:val="00CC4A95"/>
    <w:rsid w:val="00CC4B23"/>
    <w:rsid w:val="00CC55D1"/>
    <w:rsid w:val="00CC5A23"/>
    <w:rsid w:val="00CC5F47"/>
    <w:rsid w:val="00CC686D"/>
    <w:rsid w:val="00CC6E9C"/>
    <w:rsid w:val="00CC72DE"/>
    <w:rsid w:val="00CC7315"/>
    <w:rsid w:val="00CC748C"/>
    <w:rsid w:val="00CC7633"/>
    <w:rsid w:val="00CC7ACD"/>
    <w:rsid w:val="00CD073D"/>
    <w:rsid w:val="00CD092B"/>
    <w:rsid w:val="00CD1E0F"/>
    <w:rsid w:val="00CD228D"/>
    <w:rsid w:val="00CD2F0D"/>
    <w:rsid w:val="00CD2F1B"/>
    <w:rsid w:val="00CD3977"/>
    <w:rsid w:val="00CD3BD0"/>
    <w:rsid w:val="00CD4352"/>
    <w:rsid w:val="00CD4625"/>
    <w:rsid w:val="00CD4CDC"/>
    <w:rsid w:val="00CD5EB1"/>
    <w:rsid w:val="00CD6823"/>
    <w:rsid w:val="00CD7632"/>
    <w:rsid w:val="00CE03F6"/>
    <w:rsid w:val="00CE0576"/>
    <w:rsid w:val="00CE13C2"/>
    <w:rsid w:val="00CE2F63"/>
    <w:rsid w:val="00CE33F5"/>
    <w:rsid w:val="00CE3646"/>
    <w:rsid w:val="00CE37B2"/>
    <w:rsid w:val="00CE3EB1"/>
    <w:rsid w:val="00CE4337"/>
    <w:rsid w:val="00CE4C31"/>
    <w:rsid w:val="00CE4D03"/>
    <w:rsid w:val="00CE5AA0"/>
    <w:rsid w:val="00CE68B6"/>
    <w:rsid w:val="00CE6C4D"/>
    <w:rsid w:val="00CE6CF2"/>
    <w:rsid w:val="00CE7001"/>
    <w:rsid w:val="00CE73D5"/>
    <w:rsid w:val="00CE78D5"/>
    <w:rsid w:val="00CE79EF"/>
    <w:rsid w:val="00CF0161"/>
    <w:rsid w:val="00CF1986"/>
    <w:rsid w:val="00CF1C3B"/>
    <w:rsid w:val="00CF1DC1"/>
    <w:rsid w:val="00CF2C6B"/>
    <w:rsid w:val="00CF2E00"/>
    <w:rsid w:val="00CF2F84"/>
    <w:rsid w:val="00CF474F"/>
    <w:rsid w:val="00CF4EB2"/>
    <w:rsid w:val="00CF5A01"/>
    <w:rsid w:val="00CF682B"/>
    <w:rsid w:val="00CF6C83"/>
    <w:rsid w:val="00D00FB1"/>
    <w:rsid w:val="00D00FD7"/>
    <w:rsid w:val="00D01151"/>
    <w:rsid w:val="00D013F3"/>
    <w:rsid w:val="00D014B0"/>
    <w:rsid w:val="00D02C7E"/>
    <w:rsid w:val="00D02CE3"/>
    <w:rsid w:val="00D03DCF"/>
    <w:rsid w:val="00D04210"/>
    <w:rsid w:val="00D046A2"/>
    <w:rsid w:val="00D05A68"/>
    <w:rsid w:val="00D061D9"/>
    <w:rsid w:val="00D063BA"/>
    <w:rsid w:val="00D06A4C"/>
    <w:rsid w:val="00D07692"/>
    <w:rsid w:val="00D077CC"/>
    <w:rsid w:val="00D07FB0"/>
    <w:rsid w:val="00D10041"/>
    <w:rsid w:val="00D10231"/>
    <w:rsid w:val="00D10F84"/>
    <w:rsid w:val="00D11343"/>
    <w:rsid w:val="00D11486"/>
    <w:rsid w:val="00D117EA"/>
    <w:rsid w:val="00D135F5"/>
    <w:rsid w:val="00D13811"/>
    <w:rsid w:val="00D1505D"/>
    <w:rsid w:val="00D15B88"/>
    <w:rsid w:val="00D15EFB"/>
    <w:rsid w:val="00D16218"/>
    <w:rsid w:val="00D17005"/>
    <w:rsid w:val="00D1739B"/>
    <w:rsid w:val="00D20298"/>
    <w:rsid w:val="00D20565"/>
    <w:rsid w:val="00D20ED0"/>
    <w:rsid w:val="00D20F13"/>
    <w:rsid w:val="00D218E2"/>
    <w:rsid w:val="00D21D48"/>
    <w:rsid w:val="00D21ED4"/>
    <w:rsid w:val="00D22AC7"/>
    <w:rsid w:val="00D22F3B"/>
    <w:rsid w:val="00D24F65"/>
    <w:rsid w:val="00D24F9B"/>
    <w:rsid w:val="00D259F8"/>
    <w:rsid w:val="00D25DC4"/>
    <w:rsid w:val="00D2655A"/>
    <w:rsid w:val="00D26A92"/>
    <w:rsid w:val="00D303FA"/>
    <w:rsid w:val="00D309B3"/>
    <w:rsid w:val="00D31B16"/>
    <w:rsid w:val="00D31C16"/>
    <w:rsid w:val="00D31D3C"/>
    <w:rsid w:val="00D32271"/>
    <w:rsid w:val="00D323EC"/>
    <w:rsid w:val="00D32838"/>
    <w:rsid w:val="00D331CF"/>
    <w:rsid w:val="00D33210"/>
    <w:rsid w:val="00D337B1"/>
    <w:rsid w:val="00D34D10"/>
    <w:rsid w:val="00D35555"/>
    <w:rsid w:val="00D359BB"/>
    <w:rsid w:val="00D35F12"/>
    <w:rsid w:val="00D3601A"/>
    <w:rsid w:val="00D36083"/>
    <w:rsid w:val="00D3651D"/>
    <w:rsid w:val="00D37226"/>
    <w:rsid w:val="00D37271"/>
    <w:rsid w:val="00D374BD"/>
    <w:rsid w:val="00D401E9"/>
    <w:rsid w:val="00D40253"/>
    <w:rsid w:val="00D40599"/>
    <w:rsid w:val="00D40B95"/>
    <w:rsid w:val="00D40C3D"/>
    <w:rsid w:val="00D40F79"/>
    <w:rsid w:val="00D41563"/>
    <w:rsid w:val="00D41CF4"/>
    <w:rsid w:val="00D42612"/>
    <w:rsid w:val="00D4283C"/>
    <w:rsid w:val="00D4285A"/>
    <w:rsid w:val="00D4298C"/>
    <w:rsid w:val="00D42D68"/>
    <w:rsid w:val="00D43198"/>
    <w:rsid w:val="00D43C79"/>
    <w:rsid w:val="00D447E3"/>
    <w:rsid w:val="00D44E6A"/>
    <w:rsid w:val="00D44E9F"/>
    <w:rsid w:val="00D455B5"/>
    <w:rsid w:val="00D455F9"/>
    <w:rsid w:val="00D45A96"/>
    <w:rsid w:val="00D4647E"/>
    <w:rsid w:val="00D46488"/>
    <w:rsid w:val="00D465FA"/>
    <w:rsid w:val="00D4663A"/>
    <w:rsid w:val="00D47529"/>
    <w:rsid w:val="00D47A4A"/>
    <w:rsid w:val="00D508E8"/>
    <w:rsid w:val="00D50F58"/>
    <w:rsid w:val="00D51B10"/>
    <w:rsid w:val="00D52176"/>
    <w:rsid w:val="00D5222A"/>
    <w:rsid w:val="00D528BF"/>
    <w:rsid w:val="00D53D25"/>
    <w:rsid w:val="00D54B95"/>
    <w:rsid w:val="00D54D66"/>
    <w:rsid w:val="00D557A3"/>
    <w:rsid w:val="00D55FD6"/>
    <w:rsid w:val="00D5604A"/>
    <w:rsid w:val="00D563B5"/>
    <w:rsid w:val="00D567E0"/>
    <w:rsid w:val="00D56BAE"/>
    <w:rsid w:val="00D57029"/>
    <w:rsid w:val="00D570FA"/>
    <w:rsid w:val="00D57BB0"/>
    <w:rsid w:val="00D60040"/>
    <w:rsid w:val="00D605F4"/>
    <w:rsid w:val="00D608AD"/>
    <w:rsid w:val="00D609E7"/>
    <w:rsid w:val="00D6132F"/>
    <w:rsid w:val="00D617F4"/>
    <w:rsid w:val="00D61EF5"/>
    <w:rsid w:val="00D62AB4"/>
    <w:rsid w:val="00D62D7E"/>
    <w:rsid w:val="00D6383C"/>
    <w:rsid w:val="00D6430E"/>
    <w:rsid w:val="00D64712"/>
    <w:rsid w:val="00D65AF8"/>
    <w:rsid w:val="00D65AFA"/>
    <w:rsid w:val="00D66182"/>
    <w:rsid w:val="00D66C66"/>
    <w:rsid w:val="00D702B4"/>
    <w:rsid w:val="00D70898"/>
    <w:rsid w:val="00D71344"/>
    <w:rsid w:val="00D7324F"/>
    <w:rsid w:val="00D736E3"/>
    <w:rsid w:val="00D746C3"/>
    <w:rsid w:val="00D74829"/>
    <w:rsid w:val="00D765A9"/>
    <w:rsid w:val="00D76803"/>
    <w:rsid w:val="00D76A34"/>
    <w:rsid w:val="00D77637"/>
    <w:rsid w:val="00D77678"/>
    <w:rsid w:val="00D779BF"/>
    <w:rsid w:val="00D77F00"/>
    <w:rsid w:val="00D8024C"/>
    <w:rsid w:val="00D80932"/>
    <w:rsid w:val="00D81D4B"/>
    <w:rsid w:val="00D82381"/>
    <w:rsid w:val="00D824F0"/>
    <w:rsid w:val="00D82B4B"/>
    <w:rsid w:val="00D832FD"/>
    <w:rsid w:val="00D843EC"/>
    <w:rsid w:val="00D84471"/>
    <w:rsid w:val="00D84D26"/>
    <w:rsid w:val="00D869CC"/>
    <w:rsid w:val="00D86D9B"/>
    <w:rsid w:val="00D87269"/>
    <w:rsid w:val="00D87906"/>
    <w:rsid w:val="00D879E4"/>
    <w:rsid w:val="00D87F21"/>
    <w:rsid w:val="00D90740"/>
    <w:rsid w:val="00D91085"/>
    <w:rsid w:val="00D910D8"/>
    <w:rsid w:val="00D91C16"/>
    <w:rsid w:val="00D92392"/>
    <w:rsid w:val="00D9322C"/>
    <w:rsid w:val="00D935B4"/>
    <w:rsid w:val="00D93F9F"/>
    <w:rsid w:val="00D94322"/>
    <w:rsid w:val="00D96BB5"/>
    <w:rsid w:val="00D96E3E"/>
    <w:rsid w:val="00D96F1E"/>
    <w:rsid w:val="00D97022"/>
    <w:rsid w:val="00D97036"/>
    <w:rsid w:val="00D97521"/>
    <w:rsid w:val="00D9759F"/>
    <w:rsid w:val="00D975EB"/>
    <w:rsid w:val="00D97FC9"/>
    <w:rsid w:val="00DA0273"/>
    <w:rsid w:val="00DA0A78"/>
    <w:rsid w:val="00DA0E24"/>
    <w:rsid w:val="00DA1563"/>
    <w:rsid w:val="00DA1B9A"/>
    <w:rsid w:val="00DA1FF2"/>
    <w:rsid w:val="00DA4593"/>
    <w:rsid w:val="00DA4E3E"/>
    <w:rsid w:val="00DA507C"/>
    <w:rsid w:val="00DA5A21"/>
    <w:rsid w:val="00DA689E"/>
    <w:rsid w:val="00DA6977"/>
    <w:rsid w:val="00DA76FF"/>
    <w:rsid w:val="00DA78E2"/>
    <w:rsid w:val="00DA7933"/>
    <w:rsid w:val="00DA7D8E"/>
    <w:rsid w:val="00DB1A01"/>
    <w:rsid w:val="00DB288E"/>
    <w:rsid w:val="00DB2CFF"/>
    <w:rsid w:val="00DB2F09"/>
    <w:rsid w:val="00DB340C"/>
    <w:rsid w:val="00DB34ED"/>
    <w:rsid w:val="00DB4214"/>
    <w:rsid w:val="00DB44AD"/>
    <w:rsid w:val="00DB53DA"/>
    <w:rsid w:val="00DB72B7"/>
    <w:rsid w:val="00DB72BD"/>
    <w:rsid w:val="00DB76F1"/>
    <w:rsid w:val="00DB79DC"/>
    <w:rsid w:val="00DB7BD3"/>
    <w:rsid w:val="00DB7CDB"/>
    <w:rsid w:val="00DC031E"/>
    <w:rsid w:val="00DC0427"/>
    <w:rsid w:val="00DC07D2"/>
    <w:rsid w:val="00DC15CC"/>
    <w:rsid w:val="00DC1F4C"/>
    <w:rsid w:val="00DC2172"/>
    <w:rsid w:val="00DC23FA"/>
    <w:rsid w:val="00DC25F6"/>
    <w:rsid w:val="00DC2B5E"/>
    <w:rsid w:val="00DC2EE5"/>
    <w:rsid w:val="00DC35D7"/>
    <w:rsid w:val="00DC3613"/>
    <w:rsid w:val="00DC3F3F"/>
    <w:rsid w:val="00DC4F07"/>
    <w:rsid w:val="00DC6D26"/>
    <w:rsid w:val="00DC7B02"/>
    <w:rsid w:val="00DD0E75"/>
    <w:rsid w:val="00DD1139"/>
    <w:rsid w:val="00DD13D0"/>
    <w:rsid w:val="00DD1977"/>
    <w:rsid w:val="00DD1BF9"/>
    <w:rsid w:val="00DD1E74"/>
    <w:rsid w:val="00DD2ABF"/>
    <w:rsid w:val="00DD2CDD"/>
    <w:rsid w:val="00DD2F79"/>
    <w:rsid w:val="00DD51C7"/>
    <w:rsid w:val="00DD5386"/>
    <w:rsid w:val="00DD6761"/>
    <w:rsid w:val="00DD749D"/>
    <w:rsid w:val="00DD7C85"/>
    <w:rsid w:val="00DE0548"/>
    <w:rsid w:val="00DE0E44"/>
    <w:rsid w:val="00DE1391"/>
    <w:rsid w:val="00DE18DB"/>
    <w:rsid w:val="00DE2B79"/>
    <w:rsid w:val="00DE3200"/>
    <w:rsid w:val="00DE3311"/>
    <w:rsid w:val="00DE3336"/>
    <w:rsid w:val="00DE361C"/>
    <w:rsid w:val="00DE3C35"/>
    <w:rsid w:val="00DE48DA"/>
    <w:rsid w:val="00DE499E"/>
    <w:rsid w:val="00DE4B5C"/>
    <w:rsid w:val="00DE530C"/>
    <w:rsid w:val="00DE55C2"/>
    <w:rsid w:val="00DE60B9"/>
    <w:rsid w:val="00DE613F"/>
    <w:rsid w:val="00DE61FD"/>
    <w:rsid w:val="00DE68AD"/>
    <w:rsid w:val="00DE79C0"/>
    <w:rsid w:val="00DF04FD"/>
    <w:rsid w:val="00DF0AC3"/>
    <w:rsid w:val="00DF0E17"/>
    <w:rsid w:val="00DF1F5A"/>
    <w:rsid w:val="00DF203E"/>
    <w:rsid w:val="00DF2268"/>
    <w:rsid w:val="00DF2450"/>
    <w:rsid w:val="00DF2AB8"/>
    <w:rsid w:val="00DF2D84"/>
    <w:rsid w:val="00DF4F8F"/>
    <w:rsid w:val="00DF523F"/>
    <w:rsid w:val="00DF52DF"/>
    <w:rsid w:val="00DF5B2C"/>
    <w:rsid w:val="00DF668B"/>
    <w:rsid w:val="00DF6BCE"/>
    <w:rsid w:val="00E000C0"/>
    <w:rsid w:val="00E002CA"/>
    <w:rsid w:val="00E00300"/>
    <w:rsid w:val="00E004DB"/>
    <w:rsid w:val="00E00999"/>
    <w:rsid w:val="00E00D39"/>
    <w:rsid w:val="00E00FDF"/>
    <w:rsid w:val="00E01271"/>
    <w:rsid w:val="00E013A8"/>
    <w:rsid w:val="00E01C39"/>
    <w:rsid w:val="00E026E7"/>
    <w:rsid w:val="00E02F78"/>
    <w:rsid w:val="00E03016"/>
    <w:rsid w:val="00E03211"/>
    <w:rsid w:val="00E04159"/>
    <w:rsid w:val="00E05F20"/>
    <w:rsid w:val="00E06EE6"/>
    <w:rsid w:val="00E07971"/>
    <w:rsid w:val="00E106C3"/>
    <w:rsid w:val="00E10C13"/>
    <w:rsid w:val="00E11223"/>
    <w:rsid w:val="00E11C80"/>
    <w:rsid w:val="00E11CDA"/>
    <w:rsid w:val="00E135C0"/>
    <w:rsid w:val="00E13743"/>
    <w:rsid w:val="00E137FA"/>
    <w:rsid w:val="00E13C31"/>
    <w:rsid w:val="00E1462D"/>
    <w:rsid w:val="00E15240"/>
    <w:rsid w:val="00E16688"/>
    <w:rsid w:val="00E21068"/>
    <w:rsid w:val="00E2172A"/>
    <w:rsid w:val="00E21E8B"/>
    <w:rsid w:val="00E22728"/>
    <w:rsid w:val="00E22D61"/>
    <w:rsid w:val="00E24011"/>
    <w:rsid w:val="00E256B1"/>
    <w:rsid w:val="00E25791"/>
    <w:rsid w:val="00E2727C"/>
    <w:rsid w:val="00E27B3D"/>
    <w:rsid w:val="00E30878"/>
    <w:rsid w:val="00E314E1"/>
    <w:rsid w:val="00E315CC"/>
    <w:rsid w:val="00E31904"/>
    <w:rsid w:val="00E329D7"/>
    <w:rsid w:val="00E334D1"/>
    <w:rsid w:val="00E34648"/>
    <w:rsid w:val="00E34984"/>
    <w:rsid w:val="00E358BC"/>
    <w:rsid w:val="00E369BE"/>
    <w:rsid w:val="00E37CE1"/>
    <w:rsid w:val="00E40033"/>
    <w:rsid w:val="00E401E1"/>
    <w:rsid w:val="00E40378"/>
    <w:rsid w:val="00E4085B"/>
    <w:rsid w:val="00E40DEF"/>
    <w:rsid w:val="00E425B1"/>
    <w:rsid w:val="00E429DC"/>
    <w:rsid w:val="00E42D65"/>
    <w:rsid w:val="00E432D2"/>
    <w:rsid w:val="00E4388F"/>
    <w:rsid w:val="00E44D61"/>
    <w:rsid w:val="00E44F2E"/>
    <w:rsid w:val="00E44F92"/>
    <w:rsid w:val="00E452C5"/>
    <w:rsid w:val="00E45842"/>
    <w:rsid w:val="00E45B7E"/>
    <w:rsid w:val="00E46ACA"/>
    <w:rsid w:val="00E46CF1"/>
    <w:rsid w:val="00E47BB0"/>
    <w:rsid w:val="00E47DA5"/>
    <w:rsid w:val="00E504FB"/>
    <w:rsid w:val="00E5052D"/>
    <w:rsid w:val="00E512D6"/>
    <w:rsid w:val="00E51B83"/>
    <w:rsid w:val="00E51D0B"/>
    <w:rsid w:val="00E53515"/>
    <w:rsid w:val="00E53AEC"/>
    <w:rsid w:val="00E540F0"/>
    <w:rsid w:val="00E545B6"/>
    <w:rsid w:val="00E548A6"/>
    <w:rsid w:val="00E54F3D"/>
    <w:rsid w:val="00E54F70"/>
    <w:rsid w:val="00E5503F"/>
    <w:rsid w:val="00E5534C"/>
    <w:rsid w:val="00E55401"/>
    <w:rsid w:val="00E55DD4"/>
    <w:rsid w:val="00E56965"/>
    <w:rsid w:val="00E56E8F"/>
    <w:rsid w:val="00E56E9D"/>
    <w:rsid w:val="00E573E0"/>
    <w:rsid w:val="00E57865"/>
    <w:rsid w:val="00E57EEC"/>
    <w:rsid w:val="00E61CF9"/>
    <w:rsid w:val="00E621F1"/>
    <w:rsid w:val="00E624A7"/>
    <w:rsid w:val="00E6270F"/>
    <w:rsid w:val="00E62DBA"/>
    <w:rsid w:val="00E63AAB"/>
    <w:rsid w:val="00E63DB4"/>
    <w:rsid w:val="00E63F69"/>
    <w:rsid w:val="00E647DB"/>
    <w:rsid w:val="00E648D5"/>
    <w:rsid w:val="00E666D0"/>
    <w:rsid w:val="00E671EE"/>
    <w:rsid w:val="00E679FA"/>
    <w:rsid w:val="00E67EAF"/>
    <w:rsid w:val="00E70472"/>
    <w:rsid w:val="00E70509"/>
    <w:rsid w:val="00E7114E"/>
    <w:rsid w:val="00E71A15"/>
    <w:rsid w:val="00E72EB5"/>
    <w:rsid w:val="00E72FD7"/>
    <w:rsid w:val="00E73269"/>
    <w:rsid w:val="00E734C8"/>
    <w:rsid w:val="00E73A40"/>
    <w:rsid w:val="00E73D30"/>
    <w:rsid w:val="00E73FC1"/>
    <w:rsid w:val="00E740FD"/>
    <w:rsid w:val="00E74F0D"/>
    <w:rsid w:val="00E7516E"/>
    <w:rsid w:val="00E75E1F"/>
    <w:rsid w:val="00E76DA2"/>
    <w:rsid w:val="00E7798D"/>
    <w:rsid w:val="00E81188"/>
    <w:rsid w:val="00E818DC"/>
    <w:rsid w:val="00E82A9C"/>
    <w:rsid w:val="00E82F55"/>
    <w:rsid w:val="00E83024"/>
    <w:rsid w:val="00E83519"/>
    <w:rsid w:val="00E85402"/>
    <w:rsid w:val="00E869AA"/>
    <w:rsid w:val="00E86B66"/>
    <w:rsid w:val="00E86F2E"/>
    <w:rsid w:val="00E90A17"/>
    <w:rsid w:val="00E90F97"/>
    <w:rsid w:val="00E9106E"/>
    <w:rsid w:val="00E92076"/>
    <w:rsid w:val="00E9427C"/>
    <w:rsid w:val="00E942AF"/>
    <w:rsid w:val="00E953CC"/>
    <w:rsid w:val="00E95479"/>
    <w:rsid w:val="00E96A0F"/>
    <w:rsid w:val="00E96B7D"/>
    <w:rsid w:val="00E97C61"/>
    <w:rsid w:val="00E97D5F"/>
    <w:rsid w:val="00E97F44"/>
    <w:rsid w:val="00EA0491"/>
    <w:rsid w:val="00EA059E"/>
    <w:rsid w:val="00EA16FC"/>
    <w:rsid w:val="00EA1719"/>
    <w:rsid w:val="00EA269D"/>
    <w:rsid w:val="00EA28A9"/>
    <w:rsid w:val="00EA2FB3"/>
    <w:rsid w:val="00EA3138"/>
    <w:rsid w:val="00EA33B4"/>
    <w:rsid w:val="00EA37D0"/>
    <w:rsid w:val="00EA3A64"/>
    <w:rsid w:val="00EA3E3A"/>
    <w:rsid w:val="00EA464A"/>
    <w:rsid w:val="00EA499A"/>
    <w:rsid w:val="00EA4C6D"/>
    <w:rsid w:val="00EA4C7A"/>
    <w:rsid w:val="00EA5288"/>
    <w:rsid w:val="00EA52C9"/>
    <w:rsid w:val="00EA5460"/>
    <w:rsid w:val="00EA569C"/>
    <w:rsid w:val="00EA6CB3"/>
    <w:rsid w:val="00EA6F85"/>
    <w:rsid w:val="00EA7B23"/>
    <w:rsid w:val="00EB09D3"/>
    <w:rsid w:val="00EB0AF1"/>
    <w:rsid w:val="00EB1401"/>
    <w:rsid w:val="00EB192C"/>
    <w:rsid w:val="00EB24E6"/>
    <w:rsid w:val="00EB2980"/>
    <w:rsid w:val="00EB34DA"/>
    <w:rsid w:val="00EB4214"/>
    <w:rsid w:val="00EB4EC0"/>
    <w:rsid w:val="00EB5606"/>
    <w:rsid w:val="00EB5FCF"/>
    <w:rsid w:val="00EB615C"/>
    <w:rsid w:val="00EC0004"/>
    <w:rsid w:val="00EC02AF"/>
    <w:rsid w:val="00EC121C"/>
    <w:rsid w:val="00EC1A74"/>
    <w:rsid w:val="00EC27BC"/>
    <w:rsid w:val="00EC2B6B"/>
    <w:rsid w:val="00EC3C58"/>
    <w:rsid w:val="00EC49EB"/>
    <w:rsid w:val="00EC5866"/>
    <w:rsid w:val="00EC5B05"/>
    <w:rsid w:val="00EC622D"/>
    <w:rsid w:val="00EC7205"/>
    <w:rsid w:val="00EC7C6C"/>
    <w:rsid w:val="00ED0A16"/>
    <w:rsid w:val="00ED1E4A"/>
    <w:rsid w:val="00ED2422"/>
    <w:rsid w:val="00ED3A2E"/>
    <w:rsid w:val="00ED4343"/>
    <w:rsid w:val="00ED46F8"/>
    <w:rsid w:val="00ED48F2"/>
    <w:rsid w:val="00ED4D20"/>
    <w:rsid w:val="00ED55C6"/>
    <w:rsid w:val="00ED61BE"/>
    <w:rsid w:val="00ED70D1"/>
    <w:rsid w:val="00ED71D5"/>
    <w:rsid w:val="00ED7727"/>
    <w:rsid w:val="00ED79E4"/>
    <w:rsid w:val="00EE1CB2"/>
    <w:rsid w:val="00EE1D5B"/>
    <w:rsid w:val="00EE20F1"/>
    <w:rsid w:val="00EE2C66"/>
    <w:rsid w:val="00EE2EC6"/>
    <w:rsid w:val="00EE3782"/>
    <w:rsid w:val="00EE37D1"/>
    <w:rsid w:val="00EE3B8E"/>
    <w:rsid w:val="00EE3F54"/>
    <w:rsid w:val="00EE460B"/>
    <w:rsid w:val="00EE4DC0"/>
    <w:rsid w:val="00EE5C57"/>
    <w:rsid w:val="00EE5DDE"/>
    <w:rsid w:val="00EE64C5"/>
    <w:rsid w:val="00EE65EE"/>
    <w:rsid w:val="00EE665E"/>
    <w:rsid w:val="00EE6C79"/>
    <w:rsid w:val="00EE6CF8"/>
    <w:rsid w:val="00EE6ECC"/>
    <w:rsid w:val="00EE70AD"/>
    <w:rsid w:val="00EE745C"/>
    <w:rsid w:val="00EE7906"/>
    <w:rsid w:val="00EF00E6"/>
    <w:rsid w:val="00EF0A80"/>
    <w:rsid w:val="00EF1278"/>
    <w:rsid w:val="00EF178B"/>
    <w:rsid w:val="00EF1BF4"/>
    <w:rsid w:val="00EF1E18"/>
    <w:rsid w:val="00EF2297"/>
    <w:rsid w:val="00EF2FD5"/>
    <w:rsid w:val="00EF55D1"/>
    <w:rsid w:val="00EF6925"/>
    <w:rsid w:val="00EF6E1F"/>
    <w:rsid w:val="00EF70AD"/>
    <w:rsid w:val="00F0052B"/>
    <w:rsid w:val="00F00619"/>
    <w:rsid w:val="00F008C8"/>
    <w:rsid w:val="00F00BBE"/>
    <w:rsid w:val="00F01DEF"/>
    <w:rsid w:val="00F029A0"/>
    <w:rsid w:val="00F038D5"/>
    <w:rsid w:val="00F04459"/>
    <w:rsid w:val="00F057CD"/>
    <w:rsid w:val="00F0636D"/>
    <w:rsid w:val="00F06864"/>
    <w:rsid w:val="00F06D43"/>
    <w:rsid w:val="00F075F6"/>
    <w:rsid w:val="00F07855"/>
    <w:rsid w:val="00F07BE2"/>
    <w:rsid w:val="00F103CD"/>
    <w:rsid w:val="00F10AEC"/>
    <w:rsid w:val="00F11763"/>
    <w:rsid w:val="00F11D48"/>
    <w:rsid w:val="00F11FB6"/>
    <w:rsid w:val="00F1202D"/>
    <w:rsid w:val="00F12AF4"/>
    <w:rsid w:val="00F13165"/>
    <w:rsid w:val="00F13332"/>
    <w:rsid w:val="00F13345"/>
    <w:rsid w:val="00F13EC9"/>
    <w:rsid w:val="00F145C5"/>
    <w:rsid w:val="00F14A30"/>
    <w:rsid w:val="00F14A5D"/>
    <w:rsid w:val="00F14A9B"/>
    <w:rsid w:val="00F15BEF"/>
    <w:rsid w:val="00F1687C"/>
    <w:rsid w:val="00F17862"/>
    <w:rsid w:val="00F17C41"/>
    <w:rsid w:val="00F2023A"/>
    <w:rsid w:val="00F213C1"/>
    <w:rsid w:val="00F21583"/>
    <w:rsid w:val="00F22F83"/>
    <w:rsid w:val="00F2345A"/>
    <w:rsid w:val="00F2395D"/>
    <w:rsid w:val="00F2441B"/>
    <w:rsid w:val="00F2551F"/>
    <w:rsid w:val="00F25E9D"/>
    <w:rsid w:val="00F26196"/>
    <w:rsid w:val="00F2662E"/>
    <w:rsid w:val="00F266CC"/>
    <w:rsid w:val="00F2716B"/>
    <w:rsid w:val="00F3039C"/>
    <w:rsid w:val="00F3054E"/>
    <w:rsid w:val="00F30BC2"/>
    <w:rsid w:val="00F30E98"/>
    <w:rsid w:val="00F3142F"/>
    <w:rsid w:val="00F320DC"/>
    <w:rsid w:val="00F32E45"/>
    <w:rsid w:val="00F32FAC"/>
    <w:rsid w:val="00F32FBE"/>
    <w:rsid w:val="00F3338C"/>
    <w:rsid w:val="00F349C0"/>
    <w:rsid w:val="00F35486"/>
    <w:rsid w:val="00F36367"/>
    <w:rsid w:val="00F364C6"/>
    <w:rsid w:val="00F36580"/>
    <w:rsid w:val="00F36685"/>
    <w:rsid w:val="00F36853"/>
    <w:rsid w:val="00F36F11"/>
    <w:rsid w:val="00F373B6"/>
    <w:rsid w:val="00F37414"/>
    <w:rsid w:val="00F375D4"/>
    <w:rsid w:val="00F37B44"/>
    <w:rsid w:val="00F37F6A"/>
    <w:rsid w:val="00F4057F"/>
    <w:rsid w:val="00F40BB1"/>
    <w:rsid w:val="00F40E27"/>
    <w:rsid w:val="00F40E9D"/>
    <w:rsid w:val="00F41A9B"/>
    <w:rsid w:val="00F423CB"/>
    <w:rsid w:val="00F43593"/>
    <w:rsid w:val="00F43A34"/>
    <w:rsid w:val="00F449B2"/>
    <w:rsid w:val="00F44A82"/>
    <w:rsid w:val="00F46124"/>
    <w:rsid w:val="00F4657E"/>
    <w:rsid w:val="00F4736E"/>
    <w:rsid w:val="00F47370"/>
    <w:rsid w:val="00F50EC8"/>
    <w:rsid w:val="00F51BAD"/>
    <w:rsid w:val="00F51D79"/>
    <w:rsid w:val="00F52316"/>
    <w:rsid w:val="00F53078"/>
    <w:rsid w:val="00F531CF"/>
    <w:rsid w:val="00F5321C"/>
    <w:rsid w:val="00F54347"/>
    <w:rsid w:val="00F54A85"/>
    <w:rsid w:val="00F54BC8"/>
    <w:rsid w:val="00F54E49"/>
    <w:rsid w:val="00F54EEC"/>
    <w:rsid w:val="00F54FDB"/>
    <w:rsid w:val="00F558D4"/>
    <w:rsid w:val="00F559E8"/>
    <w:rsid w:val="00F563BD"/>
    <w:rsid w:val="00F578FD"/>
    <w:rsid w:val="00F57AFC"/>
    <w:rsid w:val="00F60361"/>
    <w:rsid w:val="00F60709"/>
    <w:rsid w:val="00F608F3"/>
    <w:rsid w:val="00F6090B"/>
    <w:rsid w:val="00F610D3"/>
    <w:rsid w:val="00F61697"/>
    <w:rsid w:val="00F626DE"/>
    <w:rsid w:val="00F63066"/>
    <w:rsid w:val="00F636AD"/>
    <w:rsid w:val="00F64664"/>
    <w:rsid w:val="00F64B74"/>
    <w:rsid w:val="00F64E2A"/>
    <w:rsid w:val="00F65391"/>
    <w:rsid w:val="00F6558D"/>
    <w:rsid w:val="00F65884"/>
    <w:rsid w:val="00F65966"/>
    <w:rsid w:val="00F6609F"/>
    <w:rsid w:val="00F666DA"/>
    <w:rsid w:val="00F66ADE"/>
    <w:rsid w:val="00F6711D"/>
    <w:rsid w:val="00F679D7"/>
    <w:rsid w:val="00F70211"/>
    <w:rsid w:val="00F70C33"/>
    <w:rsid w:val="00F714CE"/>
    <w:rsid w:val="00F71DE9"/>
    <w:rsid w:val="00F71EDA"/>
    <w:rsid w:val="00F71F7F"/>
    <w:rsid w:val="00F727BB"/>
    <w:rsid w:val="00F740F1"/>
    <w:rsid w:val="00F74DB4"/>
    <w:rsid w:val="00F7539C"/>
    <w:rsid w:val="00F75B0B"/>
    <w:rsid w:val="00F76032"/>
    <w:rsid w:val="00F766F0"/>
    <w:rsid w:val="00F76AAF"/>
    <w:rsid w:val="00F76F58"/>
    <w:rsid w:val="00F77869"/>
    <w:rsid w:val="00F80268"/>
    <w:rsid w:val="00F804E8"/>
    <w:rsid w:val="00F80C4E"/>
    <w:rsid w:val="00F80ED8"/>
    <w:rsid w:val="00F80F53"/>
    <w:rsid w:val="00F81309"/>
    <w:rsid w:val="00F81382"/>
    <w:rsid w:val="00F81921"/>
    <w:rsid w:val="00F827BE"/>
    <w:rsid w:val="00F82C21"/>
    <w:rsid w:val="00F83252"/>
    <w:rsid w:val="00F83593"/>
    <w:rsid w:val="00F84136"/>
    <w:rsid w:val="00F84780"/>
    <w:rsid w:val="00F85F99"/>
    <w:rsid w:val="00F86146"/>
    <w:rsid w:val="00F8626D"/>
    <w:rsid w:val="00F86A62"/>
    <w:rsid w:val="00F87074"/>
    <w:rsid w:val="00F8779D"/>
    <w:rsid w:val="00F8780D"/>
    <w:rsid w:val="00F90F49"/>
    <w:rsid w:val="00F92487"/>
    <w:rsid w:val="00F9281A"/>
    <w:rsid w:val="00F92D93"/>
    <w:rsid w:val="00F934DB"/>
    <w:rsid w:val="00F93B3E"/>
    <w:rsid w:val="00F93DC8"/>
    <w:rsid w:val="00F93F0C"/>
    <w:rsid w:val="00F94286"/>
    <w:rsid w:val="00F94A9C"/>
    <w:rsid w:val="00F95128"/>
    <w:rsid w:val="00F96F09"/>
    <w:rsid w:val="00F979D4"/>
    <w:rsid w:val="00FA0782"/>
    <w:rsid w:val="00FA0F40"/>
    <w:rsid w:val="00FA12F8"/>
    <w:rsid w:val="00FA16DC"/>
    <w:rsid w:val="00FA32EC"/>
    <w:rsid w:val="00FA3CC2"/>
    <w:rsid w:val="00FA4466"/>
    <w:rsid w:val="00FA4897"/>
    <w:rsid w:val="00FA4C5D"/>
    <w:rsid w:val="00FA4EDD"/>
    <w:rsid w:val="00FA5E6A"/>
    <w:rsid w:val="00FA73C6"/>
    <w:rsid w:val="00FA7586"/>
    <w:rsid w:val="00FA7855"/>
    <w:rsid w:val="00FB0152"/>
    <w:rsid w:val="00FB03D4"/>
    <w:rsid w:val="00FB0FCC"/>
    <w:rsid w:val="00FB1875"/>
    <w:rsid w:val="00FB21FC"/>
    <w:rsid w:val="00FB2731"/>
    <w:rsid w:val="00FB29F7"/>
    <w:rsid w:val="00FB30D8"/>
    <w:rsid w:val="00FB482D"/>
    <w:rsid w:val="00FB4E64"/>
    <w:rsid w:val="00FB52DD"/>
    <w:rsid w:val="00FB5DC4"/>
    <w:rsid w:val="00FB5F4E"/>
    <w:rsid w:val="00FB60FC"/>
    <w:rsid w:val="00FB7F5F"/>
    <w:rsid w:val="00FC0201"/>
    <w:rsid w:val="00FC132E"/>
    <w:rsid w:val="00FC295F"/>
    <w:rsid w:val="00FC2E0D"/>
    <w:rsid w:val="00FC3BAD"/>
    <w:rsid w:val="00FC3D34"/>
    <w:rsid w:val="00FC4262"/>
    <w:rsid w:val="00FC44CD"/>
    <w:rsid w:val="00FC4D14"/>
    <w:rsid w:val="00FC4D36"/>
    <w:rsid w:val="00FC51D5"/>
    <w:rsid w:val="00FC5277"/>
    <w:rsid w:val="00FC5C44"/>
    <w:rsid w:val="00FC6800"/>
    <w:rsid w:val="00FC6940"/>
    <w:rsid w:val="00FC7983"/>
    <w:rsid w:val="00FC7CF7"/>
    <w:rsid w:val="00FC7F54"/>
    <w:rsid w:val="00FD088D"/>
    <w:rsid w:val="00FD0B1A"/>
    <w:rsid w:val="00FD0BD0"/>
    <w:rsid w:val="00FD113E"/>
    <w:rsid w:val="00FD1144"/>
    <w:rsid w:val="00FD1A53"/>
    <w:rsid w:val="00FD216B"/>
    <w:rsid w:val="00FD24F3"/>
    <w:rsid w:val="00FD27CA"/>
    <w:rsid w:val="00FD2A2D"/>
    <w:rsid w:val="00FD3492"/>
    <w:rsid w:val="00FD3710"/>
    <w:rsid w:val="00FD3909"/>
    <w:rsid w:val="00FD3D50"/>
    <w:rsid w:val="00FD5C68"/>
    <w:rsid w:val="00FD67F9"/>
    <w:rsid w:val="00FD69E3"/>
    <w:rsid w:val="00FD7719"/>
    <w:rsid w:val="00FD7905"/>
    <w:rsid w:val="00FE0878"/>
    <w:rsid w:val="00FE10BC"/>
    <w:rsid w:val="00FE1275"/>
    <w:rsid w:val="00FE142E"/>
    <w:rsid w:val="00FE15F9"/>
    <w:rsid w:val="00FE261C"/>
    <w:rsid w:val="00FE27D3"/>
    <w:rsid w:val="00FE2950"/>
    <w:rsid w:val="00FE31EA"/>
    <w:rsid w:val="00FE3545"/>
    <w:rsid w:val="00FE38A9"/>
    <w:rsid w:val="00FE3AAC"/>
    <w:rsid w:val="00FE412E"/>
    <w:rsid w:val="00FE4161"/>
    <w:rsid w:val="00FE49A8"/>
    <w:rsid w:val="00FE5215"/>
    <w:rsid w:val="00FE551D"/>
    <w:rsid w:val="00FE59CB"/>
    <w:rsid w:val="00FE5AA0"/>
    <w:rsid w:val="00FE5EC6"/>
    <w:rsid w:val="00FE6525"/>
    <w:rsid w:val="00FE6595"/>
    <w:rsid w:val="00FE660C"/>
    <w:rsid w:val="00FE66C7"/>
    <w:rsid w:val="00FE6D11"/>
    <w:rsid w:val="00FE700F"/>
    <w:rsid w:val="00FE7328"/>
    <w:rsid w:val="00FF0106"/>
    <w:rsid w:val="00FF0345"/>
    <w:rsid w:val="00FF0748"/>
    <w:rsid w:val="00FF0764"/>
    <w:rsid w:val="00FF172B"/>
    <w:rsid w:val="00FF1DEC"/>
    <w:rsid w:val="00FF2213"/>
    <w:rsid w:val="00FF2889"/>
    <w:rsid w:val="00FF382D"/>
    <w:rsid w:val="00FF47A0"/>
    <w:rsid w:val="00FF4832"/>
    <w:rsid w:val="00FF4F9B"/>
    <w:rsid w:val="00FF5170"/>
    <w:rsid w:val="00FF5A7F"/>
    <w:rsid w:val="00FF61F6"/>
    <w:rsid w:val="00FF68AF"/>
    <w:rsid w:val="00FF699F"/>
    <w:rsid w:val="00FF718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A8162"/>
  <w15:docId w15:val="{A211C151-0345-4E99-9C51-3B33A9F8E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1">
    <w:lsdException w:name="Normal"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1DB3"/>
  </w:style>
  <w:style w:type="paragraph" w:styleId="Heading1">
    <w:name w:val="heading 1"/>
    <w:basedOn w:val="Normal"/>
    <w:next w:val="Normal"/>
    <w:link w:val="Heading1Char"/>
    <w:rsid w:val="00996C6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rsid w:val="00996C6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996C6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rsid w:val="00996C68"/>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rsid w:val="00996C68"/>
    <w:pPr>
      <w:keepNext/>
      <w:keepLines/>
      <w:spacing w:before="200"/>
      <w:outlineLvl w:val="4"/>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D24F9B"/>
    <w:pPr>
      <w:ind w:left="720"/>
      <w:contextualSpacing/>
    </w:pPr>
  </w:style>
  <w:style w:type="paragraph" w:styleId="Header">
    <w:name w:val="header"/>
    <w:basedOn w:val="Normal"/>
    <w:link w:val="HeaderChar"/>
    <w:rsid w:val="00593D0E"/>
    <w:pPr>
      <w:tabs>
        <w:tab w:val="center" w:pos="4320"/>
        <w:tab w:val="right" w:pos="8640"/>
      </w:tabs>
    </w:pPr>
  </w:style>
  <w:style w:type="character" w:customStyle="1" w:styleId="HeaderChar">
    <w:name w:val="Header Char"/>
    <w:basedOn w:val="DefaultParagraphFont"/>
    <w:link w:val="Header"/>
    <w:rsid w:val="00593D0E"/>
  </w:style>
  <w:style w:type="paragraph" w:styleId="Footer">
    <w:name w:val="footer"/>
    <w:basedOn w:val="Normal"/>
    <w:link w:val="FooterChar"/>
    <w:rsid w:val="00593D0E"/>
    <w:pPr>
      <w:tabs>
        <w:tab w:val="center" w:pos="4320"/>
        <w:tab w:val="right" w:pos="8640"/>
      </w:tabs>
    </w:pPr>
  </w:style>
  <w:style w:type="character" w:customStyle="1" w:styleId="FooterChar">
    <w:name w:val="Footer Char"/>
    <w:basedOn w:val="DefaultParagraphFont"/>
    <w:link w:val="Footer"/>
    <w:rsid w:val="00593D0E"/>
  </w:style>
  <w:style w:type="character" w:styleId="PageNumber">
    <w:name w:val="page number"/>
    <w:basedOn w:val="DefaultParagraphFont"/>
    <w:rsid w:val="00593D0E"/>
  </w:style>
  <w:style w:type="character" w:styleId="Hyperlink">
    <w:name w:val="Hyperlink"/>
    <w:basedOn w:val="DefaultParagraphFont"/>
    <w:uiPriority w:val="99"/>
    <w:rsid w:val="00500CBE"/>
    <w:rPr>
      <w:color w:val="0000FF" w:themeColor="hyperlink"/>
      <w:u w:val="single"/>
    </w:rPr>
  </w:style>
  <w:style w:type="paragraph" w:styleId="NormalWeb">
    <w:name w:val="Normal (Web)"/>
    <w:basedOn w:val="Normal"/>
    <w:uiPriority w:val="99"/>
    <w:rsid w:val="00FD1A53"/>
    <w:pPr>
      <w:spacing w:beforeLines="1" w:afterLines="1"/>
    </w:pPr>
    <w:rPr>
      <w:rFonts w:ascii="Times" w:hAnsi="Times" w:cs="Times New Roman"/>
      <w:sz w:val="20"/>
      <w:szCs w:val="20"/>
    </w:rPr>
  </w:style>
  <w:style w:type="paragraph" w:styleId="Caption">
    <w:name w:val="caption"/>
    <w:basedOn w:val="Normal"/>
    <w:next w:val="Normal"/>
    <w:rsid w:val="009B4238"/>
    <w:pPr>
      <w:spacing w:after="200"/>
    </w:pPr>
    <w:rPr>
      <w:b/>
      <w:bCs/>
      <w:color w:val="4F81BD" w:themeColor="accent1"/>
      <w:sz w:val="18"/>
      <w:szCs w:val="18"/>
    </w:rPr>
  </w:style>
  <w:style w:type="character" w:customStyle="1" w:styleId="Heading1Char">
    <w:name w:val="Heading 1 Char"/>
    <w:basedOn w:val="DefaultParagraphFont"/>
    <w:link w:val="Heading1"/>
    <w:rsid w:val="00996C6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rsid w:val="00996C6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996C6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996C6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996C68"/>
    <w:rPr>
      <w:rFonts w:asciiTheme="majorHAnsi" w:eastAsiaTheme="majorEastAsia" w:hAnsiTheme="majorHAnsi" w:cstheme="majorBidi"/>
      <w:color w:val="244061" w:themeColor="accent1" w:themeShade="80"/>
    </w:rPr>
  </w:style>
  <w:style w:type="paragraph" w:styleId="List">
    <w:name w:val="List"/>
    <w:basedOn w:val="Normal"/>
    <w:rsid w:val="00996C68"/>
    <w:pPr>
      <w:ind w:left="360" w:hanging="360"/>
      <w:contextualSpacing/>
    </w:pPr>
  </w:style>
  <w:style w:type="paragraph" w:styleId="List2">
    <w:name w:val="List 2"/>
    <w:basedOn w:val="Normal"/>
    <w:rsid w:val="00996C68"/>
    <w:pPr>
      <w:ind w:left="720" w:hanging="360"/>
      <w:contextualSpacing/>
    </w:pPr>
  </w:style>
  <w:style w:type="paragraph" w:styleId="ListBullet">
    <w:name w:val="List Bullet"/>
    <w:basedOn w:val="Normal"/>
    <w:rsid w:val="00996C68"/>
    <w:pPr>
      <w:numPr>
        <w:numId w:val="7"/>
      </w:numPr>
      <w:contextualSpacing/>
    </w:pPr>
  </w:style>
  <w:style w:type="paragraph" w:customStyle="1" w:styleId="InsideAddress">
    <w:name w:val="Inside Address"/>
    <w:basedOn w:val="Normal"/>
    <w:rsid w:val="00996C68"/>
  </w:style>
  <w:style w:type="paragraph" w:styleId="BodyText">
    <w:name w:val="Body Text"/>
    <w:basedOn w:val="Normal"/>
    <w:link w:val="BodyTextChar"/>
    <w:rsid w:val="00996C68"/>
    <w:pPr>
      <w:spacing w:after="120"/>
    </w:pPr>
  </w:style>
  <w:style w:type="character" w:customStyle="1" w:styleId="BodyTextChar">
    <w:name w:val="Body Text Char"/>
    <w:basedOn w:val="DefaultParagraphFont"/>
    <w:link w:val="BodyText"/>
    <w:rsid w:val="00996C68"/>
  </w:style>
  <w:style w:type="paragraph" w:styleId="BodyTextIndent">
    <w:name w:val="Body Text Indent"/>
    <w:basedOn w:val="Normal"/>
    <w:link w:val="BodyTextIndentChar"/>
    <w:rsid w:val="00996C68"/>
    <w:pPr>
      <w:spacing w:after="120"/>
      <w:ind w:left="360"/>
    </w:pPr>
  </w:style>
  <w:style w:type="character" w:customStyle="1" w:styleId="BodyTextIndentChar">
    <w:name w:val="Body Text Indent Char"/>
    <w:basedOn w:val="DefaultParagraphFont"/>
    <w:link w:val="BodyTextIndent"/>
    <w:rsid w:val="00996C68"/>
  </w:style>
  <w:style w:type="paragraph" w:customStyle="1" w:styleId="ReferenceLine">
    <w:name w:val="Reference Line"/>
    <w:basedOn w:val="BodyText"/>
    <w:rsid w:val="00996C68"/>
  </w:style>
  <w:style w:type="paragraph" w:styleId="BalloonText">
    <w:name w:val="Balloon Text"/>
    <w:basedOn w:val="Normal"/>
    <w:link w:val="BalloonTextChar"/>
    <w:rsid w:val="00996C68"/>
    <w:rPr>
      <w:rFonts w:ascii="Lucida Grande" w:hAnsi="Lucida Grande"/>
      <w:sz w:val="18"/>
      <w:szCs w:val="18"/>
    </w:rPr>
  </w:style>
  <w:style w:type="character" w:customStyle="1" w:styleId="BalloonTextChar">
    <w:name w:val="Balloon Text Char"/>
    <w:basedOn w:val="DefaultParagraphFont"/>
    <w:link w:val="BalloonText"/>
    <w:rsid w:val="00996C68"/>
    <w:rPr>
      <w:rFonts w:ascii="Lucida Grande" w:hAnsi="Lucida Grande"/>
      <w:sz w:val="18"/>
      <w:szCs w:val="18"/>
    </w:rPr>
  </w:style>
  <w:style w:type="table" w:customStyle="1" w:styleId="LightGrid-Accent11">
    <w:name w:val="Light Grid - Accent 11"/>
    <w:basedOn w:val="TableNormal"/>
    <w:uiPriority w:val="62"/>
    <w:rsid w:val="00BA215B"/>
    <w:rPr>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rsid w:val="00BA215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rsid w:val="00C8485B"/>
    <w:rPr>
      <w:color w:val="808080"/>
    </w:rPr>
  </w:style>
  <w:style w:type="table" w:customStyle="1" w:styleId="TableGridLight1">
    <w:name w:val="Table Grid Light1"/>
    <w:basedOn w:val="TableNormal"/>
    <w:uiPriority w:val="40"/>
    <w:rsid w:val="00376B9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DefaultParagraphFont"/>
    <w:rsid w:val="00AD5734"/>
    <w:rPr>
      <w:color w:val="808080"/>
      <w:shd w:val="clear" w:color="auto" w:fill="E6E6E6"/>
    </w:rPr>
  </w:style>
  <w:style w:type="character" w:styleId="CommentReference">
    <w:name w:val="annotation reference"/>
    <w:basedOn w:val="DefaultParagraphFont"/>
    <w:semiHidden/>
    <w:unhideWhenUsed/>
    <w:rsid w:val="001D6D64"/>
    <w:rPr>
      <w:sz w:val="16"/>
      <w:szCs w:val="16"/>
    </w:rPr>
  </w:style>
  <w:style w:type="paragraph" w:styleId="CommentText">
    <w:name w:val="annotation text"/>
    <w:basedOn w:val="Normal"/>
    <w:link w:val="CommentTextChar"/>
    <w:semiHidden/>
    <w:unhideWhenUsed/>
    <w:rsid w:val="001D6D64"/>
    <w:rPr>
      <w:sz w:val="20"/>
      <w:szCs w:val="20"/>
    </w:rPr>
  </w:style>
  <w:style w:type="character" w:customStyle="1" w:styleId="CommentTextChar">
    <w:name w:val="Comment Text Char"/>
    <w:basedOn w:val="DefaultParagraphFont"/>
    <w:link w:val="CommentText"/>
    <w:semiHidden/>
    <w:rsid w:val="001D6D64"/>
    <w:rPr>
      <w:sz w:val="20"/>
      <w:szCs w:val="20"/>
    </w:rPr>
  </w:style>
  <w:style w:type="paragraph" w:styleId="CommentSubject">
    <w:name w:val="annotation subject"/>
    <w:basedOn w:val="CommentText"/>
    <w:next w:val="CommentText"/>
    <w:link w:val="CommentSubjectChar"/>
    <w:semiHidden/>
    <w:unhideWhenUsed/>
    <w:rsid w:val="001D6D64"/>
    <w:rPr>
      <w:b/>
      <w:bCs/>
    </w:rPr>
  </w:style>
  <w:style w:type="character" w:customStyle="1" w:styleId="CommentSubjectChar">
    <w:name w:val="Comment Subject Char"/>
    <w:basedOn w:val="CommentTextChar"/>
    <w:link w:val="CommentSubject"/>
    <w:semiHidden/>
    <w:rsid w:val="001D6D64"/>
    <w:rPr>
      <w:b/>
      <w:bCs/>
      <w:sz w:val="20"/>
      <w:szCs w:val="20"/>
    </w:rPr>
  </w:style>
  <w:style w:type="table" w:customStyle="1" w:styleId="PlainTable21">
    <w:name w:val="Plain Table 21"/>
    <w:basedOn w:val="TableNormal"/>
    <w:uiPriority w:val="42"/>
    <w:rsid w:val="00852B8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852B8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852B8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852B8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E6270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1">
    <w:name w:val="Grid Table 21"/>
    <w:basedOn w:val="TableNormal"/>
    <w:uiPriority w:val="47"/>
    <w:rsid w:val="004575A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1">
    <w:name w:val="Grid Table 31"/>
    <w:basedOn w:val="TableNormal"/>
    <w:uiPriority w:val="48"/>
    <w:rsid w:val="004575A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TMLPreformatted">
    <w:name w:val="HTML Preformatted"/>
    <w:basedOn w:val="Normal"/>
    <w:link w:val="HTMLPreformattedChar"/>
    <w:uiPriority w:val="99"/>
    <w:semiHidden/>
    <w:unhideWhenUsed/>
    <w:rsid w:val="00080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0384"/>
    <w:rPr>
      <w:rFonts w:ascii="Courier New" w:eastAsia="Times New Roman" w:hAnsi="Courier New" w:cs="Courier New"/>
      <w:sz w:val="20"/>
      <w:szCs w:val="20"/>
    </w:rPr>
  </w:style>
  <w:style w:type="paragraph" w:styleId="Revision">
    <w:name w:val="Revision"/>
    <w:hidden/>
    <w:semiHidden/>
    <w:rsid w:val="00255F9C"/>
  </w:style>
  <w:style w:type="paragraph" w:styleId="Bibliography">
    <w:name w:val="Bibliography"/>
    <w:basedOn w:val="Normal"/>
    <w:next w:val="Normal"/>
    <w:rsid w:val="0056733A"/>
  </w:style>
  <w:style w:type="character" w:customStyle="1" w:styleId="currenthithighlight">
    <w:name w:val="currenthithighlight"/>
    <w:basedOn w:val="DefaultParagraphFont"/>
    <w:rsid w:val="00541C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7037">
      <w:bodyDiv w:val="1"/>
      <w:marLeft w:val="0"/>
      <w:marRight w:val="0"/>
      <w:marTop w:val="0"/>
      <w:marBottom w:val="0"/>
      <w:divBdr>
        <w:top w:val="none" w:sz="0" w:space="0" w:color="auto"/>
        <w:left w:val="none" w:sz="0" w:space="0" w:color="auto"/>
        <w:bottom w:val="none" w:sz="0" w:space="0" w:color="auto"/>
        <w:right w:val="none" w:sz="0" w:space="0" w:color="auto"/>
      </w:divBdr>
    </w:div>
    <w:div w:id="15694758">
      <w:bodyDiv w:val="1"/>
      <w:marLeft w:val="0"/>
      <w:marRight w:val="0"/>
      <w:marTop w:val="0"/>
      <w:marBottom w:val="0"/>
      <w:divBdr>
        <w:top w:val="none" w:sz="0" w:space="0" w:color="auto"/>
        <w:left w:val="none" w:sz="0" w:space="0" w:color="auto"/>
        <w:bottom w:val="none" w:sz="0" w:space="0" w:color="auto"/>
        <w:right w:val="none" w:sz="0" w:space="0" w:color="auto"/>
      </w:divBdr>
    </w:div>
    <w:div w:id="29960575">
      <w:bodyDiv w:val="1"/>
      <w:marLeft w:val="0"/>
      <w:marRight w:val="0"/>
      <w:marTop w:val="0"/>
      <w:marBottom w:val="0"/>
      <w:divBdr>
        <w:top w:val="none" w:sz="0" w:space="0" w:color="auto"/>
        <w:left w:val="none" w:sz="0" w:space="0" w:color="auto"/>
        <w:bottom w:val="none" w:sz="0" w:space="0" w:color="auto"/>
        <w:right w:val="none" w:sz="0" w:space="0" w:color="auto"/>
      </w:divBdr>
    </w:div>
    <w:div w:id="40712237">
      <w:bodyDiv w:val="1"/>
      <w:marLeft w:val="0"/>
      <w:marRight w:val="0"/>
      <w:marTop w:val="0"/>
      <w:marBottom w:val="0"/>
      <w:divBdr>
        <w:top w:val="none" w:sz="0" w:space="0" w:color="auto"/>
        <w:left w:val="none" w:sz="0" w:space="0" w:color="auto"/>
        <w:bottom w:val="none" w:sz="0" w:space="0" w:color="auto"/>
        <w:right w:val="none" w:sz="0" w:space="0" w:color="auto"/>
      </w:divBdr>
    </w:div>
    <w:div w:id="40985845">
      <w:bodyDiv w:val="1"/>
      <w:marLeft w:val="0"/>
      <w:marRight w:val="0"/>
      <w:marTop w:val="0"/>
      <w:marBottom w:val="0"/>
      <w:divBdr>
        <w:top w:val="none" w:sz="0" w:space="0" w:color="auto"/>
        <w:left w:val="none" w:sz="0" w:space="0" w:color="auto"/>
        <w:bottom w:val="none" w:sz="0" w:space="0" w:color="auto"/>
        <w:right w:val="none" w:sz="0" w:space="0" w:color="auto"/>
      </w:divBdr>
      <w:divsChild>
        <w:div w:id="1875656768">
          <w:marLeft w:val="0"/>
          <w:marRight w:val="0"/>
          <w:marTop w:val="0"/>
          <w:marBottom w:val="0"/>
          <w:divBdr>
            <w:top w:val="none" w:sz="0" w:space="0" w:color="auto"/>
            <w:left w:val="none" w:sz="0" w:space="0" w:color="auto"/>
            <w:bottom w:val="none" w:sz="0" w:space="0" w:color="auto"/>
            <w:right w:val="none" w:sz="0" w:space="0" w:color="auto"/>
          </w:divBdr>
          <w:divsChild>
            <w:div w:id="519050681">
              <w:marLeft w:val="0"/>
              <w:marRight w:val="0"/>
              <w:marTop w:val="0"/>
              <w:marBottom w:val="0"/>
              <w:divBdr>
                <w:top w:val="none" w:sz="0" w:space="0" w:color="auto"/>
                <w:left w:val="none" w:sz="0" w:space="0" w:color="auto"/>
                <w:bottom w:val="none" w:sz="0" w:space="0" w:color="auto"/>
                <w:right w:val="none" w:sz="0" w:space="0" w:color="auto"/>
              </w:divBdr>
              <w:divsChild>
                <w:div w:id="1417357335">
                  <w:marLeft w:val="0"/>
                  <w:marRight w:val="0"/>
                  <w:marTop w:val="0"/>
                  <w:marBottom w:val="0"/>
                  <w:divBdr>
                    <w:top w:val="none" w:sz="0" w:space="0" w:color="auto"/>
                    <w:left w:val="none" w:sz="0" w:space="0" w:color="auto"/>
                    <w:bottom w:val="none" w:sz="0" w:space="0" w:color="auto"/>
                    <w:right w:val="none" w:sz="0" w:space="0" w:color="auto"/>
                  </w:divBdr>
                  <w:divsChild>
                    <w:div w:id="203083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13806">
      <w:bodyDiv w:val="1"/>
      <w:marLeft w:val="0"/>
      <w:marRight w:val="0"/>
      <w:marTop w:val="0"/>
      <w:marBottom w:val="0"/>
      <w:divBdr>
        <w:top w:val="none" w:sz="0" w:space="0" w:color="auto"/>
        <w:left w:val="none" w:sz="0" w:space="0" w:color="auto"/>
        <w:bottom w:val="none" w:sz="0" w:space="0" w:color="auto"/>
        <w:right w:val="none" w:sz="0" w:space="0" w:color="auto"/>
      </w:divBdr>
    </w:div>
    <w:div w:id="58787934">
      <w:bodyDiv w:val="1"/>
      <w:marLeft w:val="0"/>
      <w:marRight w:val="0"/>
      <w:marTop w:val="0"/>
      <w:marBottom w:val="0"/>
      <w:divBdr>
        <w:top w:val="none" w:sz="0" w:space="0" w:color="auto"/>
        <w:left w:val="none" w:sz="0" w:space="0" w:color="auto"/>
        <w:bottom w:val="none" w:sz="0" w:space="0" w:color="auto"/>
        <w:right w:val="none" w:sz="0" w:space="0" w:color="auto"/>
      </w:divBdr>
    </w:div>
    <w:div w:id="85152144">
      <w:bodyDiv w:val="1"/>
      <w:marLeft w:val="0"/>
      <w:marRight w:val="0"/>
      <w:marTop w:val="0"/>
      <w:marBottom w:val="0"/>
      <w:divBdr>
        <w:top w:val="none" w:sz="0" w:space="0" w:color="auto"/>
        <w:left w:val="none" w:sz="0" w:space="0" w:color="auto"/>
        <w:bottom w:val="none" w:sz="0" w:space="0" w:color="auto"/>
        <w:right w:val="none" w:sz="0" w:space="0" w:color="auto"/>
      </w:divBdr>
      <w:divsChild>
        <w:div w:id="1035887333">
          <w:marLeft w:val="0"/>
          <w:marRight w:val="0"/>
          <w:marTop w:val="0"/>
          <w:marBottom w:val="0"/>
          <w:divBdr>
            <w:top w:val="none" w:sz="0" w:space="0" w:color="auto"/>
            <w:left w:val="none" w:sz="0" w:space="0" w:color="auto"/>
            <w:bottom w:val="none" w:sz="0" w:space="0" w:color="auto"/>
            <w:right w:val="none" w:sz="0" w:space="0" w:color="auto"/>
          </w:divBdr>
          <w:divsChild>
            <w:div w:id="980111470">
              <w:marLeft w:val="0"/>
              <w:marRight w:val="0"/>
              <w:marTop w:val="0"/>
              <w:marBottom w:val="0"/>
              <w:divBdr>
                <w:top w:val="none" w:sz="0" w:space="0" w:color="auto"/>
                <w:left w:val="none" w:sz="0" w:space="0" w:color="auto"/>
                <w:bottom w:val="none" w:sz="0" w:space="0" w:color="auto"/>
                <w:right w:val="none" w:sz="0" w:space="0" w:color="auto"/>
              </w:divBdr>
              <w:divsChild>
                <w:div w:id="9314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66203">
      <w:bodyDiv w:val="1"/>
      <w:marLeft w:val="0"/>
      <w:marRight w:val="0"/>
      <w:marTop w:val="0"/>
      <w:marBottom w:val="0"/>
      <w:divBdr>
        <w:top w:val="none" w:sz="0" w:space="0" w:color="auto"/>
        <w:left w:val="none" w:sz="0" w:space="0" w:color="auto"/>
        <w:bottom w:val="none" w:sz="0" w:space="0" w:color="auto"/>
        <w:right w:val="none" w:sz="0" w:space="0" w:color="auto"/>
      </w:divBdr>
    </w:div>
    <w:div w:id="101191656">
      <w:bodyDiv w:val="1"/>
      <w:marLeft w:val="0"/>
      <w:marRight w:val="0"/>
      <w:marTop w:val="0"/>
      <w:marBottom w:val="0"/>
      <w:divBdr>
        <w:top w:val="none" w:sz="0" w:space="0" w:color="auto"/>
        <w:left w:val="none" w:sz="0" w:space="0" w:color="auto"/>
        <w:bottom w:val="none" w:sz="0" w:space="0" w:color="auto"/>
        <w:right w:val="none" w:sz="0" w:space="0" w:color="auto"/>
      </w:divBdr>
    </w:div>
    <w:div w:id="108858104">
      <w:bodyDiv w:val="1"/>
      <w:marLeft w:val="0"/>
      <w:marRight w:val="0"/>
      <w:marTop w:val="0"/>
      <w:marBottom w:val="0"/>
      <w:divBdr>
        <w:top w:val="none" w:sz="0" w:space="0" w:color="auto"/>
        <w:left w:val="none" w:sz="0" w:space="0" w:color="auto"/>
        <w:bottom w:val="none" w:sz="0" w:space="0" w:color="auto"/>
        <w:right w:val="none" w:sz="0" w:space="0" w:color="auto"/>
      </w:divBdr>
    </w:div>
    <w:div w:id="132021979">
      <w:bodyDiv w:val="1"/>
      <w:marLeft w:val="0"/>
      <w:marRight w:val="0"/>
      <w:marTop w:val="0"/>
      <w:marBottom w:val="0"/>
      <w:divBdr>
        <w:top w:val="none" w:sz="0" w:space="0" w:color="auto"/>
        <w:left w:val="none" w:sz="0" w:space="0" w:color="auto"/>
        <w:bottom w:val="none" w:sz="0" w:space="0" w:color="auto"/>
        <w:right w:val="none" w:sz="0" w:space="0" w:color="auto"/>
      </w:divBdr>
    </w:div>
    <w:div w:id="134415438">
      <w:bodyDiv w:val="1"/>
      <w:marLeft w:val="0"/>
      <w:marRight w:val="0"/>
      <w:marTop w:val="0"/>
      <w:marBottom w:val="0"/>
      <w:divBdr>
        <w:top w:val="none" w:sz="0" w:space="0" w:color="auto"/>
        <w:left w:val="none" w:sz="0" w:space="0" w:color="auto"/>
        <w:bottom w:val="none" w:sz="0" w:space="0" w:color="auto"/>
        <w:right w:val="none" w:sz="0" w:space="0" w:color="auto"/>
      </w:divBdr>
    </w:div>
    <w:div w:id="137384427">
      <w:bodyDiv w:val="1"/>
      <w:marLeft w:val="0"/>
      <w:marRight w:val="0"/>
      <w:marTop w:val="0"/>
      <w:marBottom w:val="0"/>
      <w:divBdr>
        <w:top w:val="none" w:sz="0" w:space="0" w:color="auto"/>
        <w:left w:val="none" w:sz="0" w:space="0" w:color="auto"/>
        <w:bottom w:val="none" w:sz="0" w:space="0" w:color="auto"/>
        <w:right w:val="none" w:sz="0" w:space="0" w:color="auto"/>
      </w:divBdr>
    </w:div>
    <w:div w:id="155734009">
      <w:bodyDiv w:val="1"/>
      <w:marLeft w:val="0"/>
      <w:marRight w:val="0"/>
      <w:marTop w:val="0"/>
      <w:marBottom w:val="0"/>
      <w:divBdr>
        <w:top w:val="none" w:sz="0" w:space="0" w:color="auto"/>
        <w:left w:val="none" w:sz="0" w:space="0" w:color="auto"/>
        <w:bottom w:val="none" w:sz="0" w:space="0" w:color="auto"/>
        <w:right w:val="none" w:sz="0" w:space="0" w:color="auto"/>
      </w:divBdr>
    </w:div>
    <w:div w:id="186914381">
      <w:bodyDiv w:val="1"/>
      <w:marLeft w:val="0"/>
      <w:marRight w:val="0"/>
      <w:marTop w:val="0"/>
      <w:marBottom w:val="0"/>
      <w:divBdr>
        <w:top w:val="none" w:sz="0" w:space="0" w:color="auto"/>
        <w:left w:val="none" w:sz="0" w:space="0" w:color="auto"/>
        <w:bottom w:val="none" w:sz="0" w:space="0" w:color="auto"/>
        <w:right w:val="none" w:sz="0" w:space="0" w:color="auto"/>
      </w:divBdr>
    </w:div>
    <w:div w:id="199437724">
      <w:bodyDiv w:val="1"/>
      <w:marLeft w:val="0"/>
      <w:marRight w:val="0"/>
      <w:marTop w:val="0"/>
      <w:marBottom w:val="0"/>
      <w:divBdr>
        <w:top w:val="none" w:sz="0" w:space="0" w:color="auto"/>
        <w:left w:val="none" w:sz="0" w:space="0" w:color="auto"/>
        <w:bottom w:val="none" w:sz="0" w:space="0" w:color="auto"/>
        <w:right w:val="none" w:sz="0" w:space="0" w:color="auto"/>
      </w:divBdr>
    </w:div>
    <w:div w:id="214899680">
      <w:bodyDiv w:val="1"/>
      <w:marLeft w:val="0"/>
      <w:marRight w:val="0"/>
      <w:marTop w:val="0"/>
      <w:marBottom w:val="0"/>
      <w:divBdr>
        <w:top w:val="none" w:sz="0" w:space="0" w:color="auto"/>
        <w:left w:val="none" w:sz="0" w:space="0" w:color="auto"/>
        <w:bottom w:val="none" w:sz="0" w:space="0" w:color="auto"/>
        <w:right w:val="none" w:sz="0" w:space="0" w:color="auto"/>
      </w:divBdr>
    </w:div>
    <w:div w:id="216093427">
      <w:bodyDiv w:val="1"/>
      <w:marLeft w:val="0"/>
      <w:marRight w:val="0"/>
      <w:marTop w:val="0"/>
      <w:marBottom w:val="0"/>
      <w:divBdr>
        <w:top w:val="none" w:sz="0" w:space="0" w:color="auto"/>
        <w:left w:val="none" w:sz="0" w:space="0" w:color="auto"/>
        <w:bottom w:val="none" w:sz="0" w:space="0" w:color="auto"/>
        <w:right w:val="none" w:sz="0" w:space="0" w:color="auto"/>
      </w:divBdr>
    </w:div>
    <w:div w:id="222454349">
      <w:bodyDiv w:val="1"/>
      <w:marLeft w:val="0"/>
      <w:marRight w:val="0"/>
      <w:marTop w:val="0"/>
      <w:marBottom w:val="0"/>
      <w:divBdr>
        <w:top w:val="none" w:sz="0" w:space="0" w:color="auto"/>
        <w:left w:val="none" w:sz="0" w:space="0" w:color="auto"/>
        <w:bottom w:val="none" w:sz="0" w:space="0" w:color="auto"/>
        <w:right w:val="none" w:sz="0" w:space="0" w:color="auto"/>
      </w:divBdr>
    </w:div>
    <w:div w:id="227883089">
      <w:bodyDiv w:val="1"/>
      <w:marLeft w:val="0"/>
      <w:marRight w:val="0"/>
      <w:marTop w:val="0"/>
      <w:marBottom w:val="0"/>
      <w:divBdr>
        <w:top w:val="none" w:sz="0" w:space="0" w:color="auto"/>
        <w:left w:val="none" w:sz="0" w:space="0" w:color="auto"/>
        <w:bottom w:val="none" w:sz="0" w:space="0" w:color="auto"/>
        <w:right w:val="none" w:sz="0" w:space="0" w:color="auto"/>
      </w:divBdr>
    </w:div>
    <w:div w:id="231238514">
      <w:bodyDiv w:val="1"/>
      <w:marLeft w:val="0"/>
      <w:marRight w:val="0"/>
      <w:marTop w:val="0"/>
      <w:marBottom w:val="0"/>
      <w:divBdr>
        <w:top w:val="none" w:sz="0" w:space="0" w:color="auto"/>
        <w:left w:val="none" w:sz="0" w:space="0" w:color="auto"/>
        <w:bottom w:val="none" w:sz="0" w:space="0" w:color="auto"/>
        <w:right w:val="none" w:sz="0" w:space="0" w:color="auto"/>
      </w:divBdr>
    </w:div>
    <w:div w:id="242880755">
      <w:bodyDiv w:val="1"/>
      <w:marLeft w:val="0"/>
      <w:marRight w:val="0"/>
      <w:marTop w:val="0"/>
      <w:marBottom w:val="0"/>
      <w:divBdr>
        <w:top w:val="none" w:sz="0" w:space="0" w:color="auto"/>
        <w:left w:val="none" w:sz="0" w:space="0" w:color="auto"/>
        <w:bottom w:val="none" w:sz="0" w:space="0" w:color="auto"/>
        <w:right w:val="none" w:sz="0" w:space="0" w:color="auto"/>
      </w:divBdr>
    </w:div>
    <w:div w:id="269049466">
      <w:bodyDiv w:val="1"/>
      <w:marLeft w:val="0"/>
      <w:marRight w:val="0"/>
      <w:marTop w:val="0"/>
      <w:marBottom w:val="0"/>
      <w:divBdr>
        <w:top w:val="none" w:sz="0" w:space="0" w:color="auto"/>
        <w:left w:val="none" w:sz="0" w:space="0" w:color="auto"/>
        <w:bottom w:val="none" w:sz="0" w:space="0" w:color="auto"/>
        <w:right w:val="none" w:sz="0" w:space="0" w:color="auto"/>
      </w:divBdr>
    </w:div>
    <w:div w:id="303388453">
      <w:bodyDiv w:val="1"/>
      <w:marLeft w:val="0"/>
      <w:marRight w:val="0"/>
      <w:marTop w:val="0"/>
      <w:marBottom w:val="0"/>
      <w:divBdr>
        <w:top w:val="none" w:sz="0" w:space="0" w:color="auto"/>
        <w:left w:val="none" w:sz="0" w:space="0" w:color="auto"/>
        <w:bottom w:val="none" w:sz="0" w:space="0" w:color="auto"/>
        <w:right w:val="none" w:sz="0" w:space="0" w:color="auto"/>
      </w:divBdr>
    </w:div>
    <w:div w:id="315031921">
      <w:bodyDiv w:val="1"/>
      <w:marLeft w:val="0"/>
      <w:marRight w:val="0"/>
      <w:marTop w:val="0"/>
      <w:marBottom w:val="0"/>
      <w:divBdr>
        <w:top w:val="none" w:sz="0" w:space="0" w:color="auto"/>
        <w:left w:val="none" w:sz="0" w:space="0" w:color="auto"/>
        <w:bottom w:val="none" w:sz="0" w:space="0" w:color="auto"/>
        <w:right w:val="none" w:sz="0" w:space="0" w:color="auto"/>
      </w:divBdr>
    </w:div>
    <w:div w:id="329872774">
      <w:bodyDiv w:val="1"/>
      <w:marLeft w:val="0"/>
      <w:marRight w:val="0"/>
      <w:marTop w:val="0"/>
      <w:marBottom w:val="0"/>
      <w:divBdr>
        <w:top w:val="none" w:sz="0" w:space="0" w:color="auto"/>
        <w:left w:val="none" w:sz="0" w:space="0" w:color="auto"/>
        <w:bottom w:val="none" w:sz="0" w:space="0" w:color="auto"/>
        <w:right w:val="none" w:sz="0" w:space="0" w:color="auto"/>
      </w:divBdr>
    </w:div>
    <w:div w:id="337974610">
      <w:bodyDiv w:val="1"/>
      <w:marLeft w:val="0"/>
      <w:marRight w:val="0"/>
      <w:marTop w:val="0"/>
      <w:marBottom w:val="0"/>
      <w:divBdr>
        <w:top w:val="none" w:sz="0" w:space="0" w:color="auto"/>
        <w:left w:val="none" w:sz="0" w:space="0" w:color="auto"/>
        <w:bottom w:val="none" w:sz="0" w:space="0" w:color="auto"/>
        <w:right w:val="none" w:sz="0" w:space="0" w:color="auto"/>
      </w:divBdr>
    </w:div>
    <w:div w:id="353769760">
      <w:bodyDiv w:val="1"/>
      <w:marLeft w:val="0"/>
      <w:marRight w:val="0"/>
      <w:marTop w:val="0"/>
      <w:marBottom w:val="0"/>
      <w:divBdr>
        <w:top w:val="none" w:sz="0" w:space="0" w:color="auto"/>
        <w:left w:val="none" w:sz="0" w:space="0" w:color="auto"/>
        <w:bottom w:val="none" w:sz="0" w:space="0" w:color="auto"/>
        <w:right w:val="none" w:sz="0" w:space="0" w:color="auto"/>
      </w:divBdr>
    </w:div>
    <w:div w:id="365300785">
      <w:bodyDiv w:val="1"/>
      <w:marLeft w:val="0"/>
      <w:marRight w:val="0"/>
      <w:marTop w:val="0"/>
      <w:marBottom w:val="0"/>
      <w:divBdr>
        <w:top w:val="none" w:sz="0" w:space="0" w:color="auto"/>
        <w:left w:val="none" w:sz="0" w:space="0" w:color="auto"/>
        <w:bottom w:val="none" w:sz="0" w:space="0" w:color="auto"/>
        <w:right w:val="none" w:sz="0" w:space="0" w:color="auto"/>
      </w:divBdr>
    </w:div>
    <w:div w:id="368334701">
      <w:bodyDiv w:val="1"/>
      <w:marLeft w:val="0"/>
      <w:marRight w:val="0"/>
      <w:marTop w:val="0"/>
      <w:marBottom w:val="0"/>
      <w:divBdr>
        <w:top w:val="none" w:sz="0" w:space="0" w:color="auto"/>
        <w:left w:val="none" w:sz="0" w:space="0" w:color="auto"/>
        <w:bottom w:val="none" w:sz="0" w:space="0" w:color="auto"/>
        <w:right w:val="none" w:sz="0" w:space="0" w:color="auto"/>
      </w:divBdr>
    </w:div>
    <w:div w:id="380373690">
      <w:bodyDiv w:val="1"/>
      <w:marLeft w:val="0"/>
      <w:marRight w:val="0"/>
      <w:marTop w:val="0"/>
      <w:marBottom w:val="0"/>
      <w:divBdr>
        <w:top w:val="none" w:sz="0" w:space="0" w:color="auto"/>
        <w:left w:val="none" w:sz="0" w:space="0" w:color="auto"/>
        <w:bottom w:val="none" w:sz="0" w:space="0" w:color="auto"/>
        <w:right w:val="none" w:sz="0" w:space="0" w:color="auto"/>
      </w:divBdr>
    </w:div>
    <w:div w:id="393431389">
      <w:bodyDiv w:val="1"/>
      <w:marLeft w:val="0"/>
      <w:marRight w:val="0"/>
      <w:marTop w:val="0"/>
      <w:marBottom w:val="0"/>
      <w:divBdr>
        <w:top w:val="none" w:sz="0" w:space="0" w:color="auto"/>
        <w:left w:val="none" w:sz="0" w:space="0" w:color="auto"/>
        <w:bottom w:val="none" w:sz="0" w:space="0" w:color="auto"/>
        <w:right w:val="none" w:sz="0" w:space="0" w:color="auto"/>
      </w:divBdr>
    </w:div>
    <w:div w:id="400833725">
      <w:bodyDiv w:val="1"/>
      <w:marLeft w:val="0"/>
      <w:marRight w:val="0"/>
      <w:marTop w:val="0"/>
      <w:marBottom w:val="0"/>
      <w:divBdr>
        <w:top w:val="none" w:sz="0" w:space="0" w:color="auto"/>
        <w:left w:val="none" w:sz="0" w:space="0" w:color="auto"/>
        <w:bottom w:val="none" w:sz="0" w:space="0" w:color="auto"/>
        <w:right w:val="none" w:sz="0" w:space="0" w:color="auto"/>
      </w:divBdr>
    </w:div>
    <w:div w:id="400980471">
      <w:bodyDiv w:val="1"/>
      <w:marLeft w:val="0"/>
      <w:marRight w:val="0"/>
      <w:marTop w:val="0"/>
      <w:marBottom w:val="0"/>
      <w:divBdr>
        <w:top w:val="none" w:sz="0" w:space="0" w:color="auto"/>
        <w:left w:val="none" w:sz="0" w:space="0" w:color="auto"/>
        <w:bottom w:val="none" w:sz="0" w:space="0" w:color="auto"/>
        <w:right w:val="none" w:sz="0" w:space="0" w:color="auto"/>
      </w:divBdr>
    </w:div>
    <w:div w:id="405760931">
      <w:bodyDiv w:val="1"/>
      <w:marLeft w:val="0"/>
      <w:marRight w:val="0"/>
      <w:marTop w:val="0"/>
      <w:marBottom w:val="0"/>
      <w:divBdr>
        <w:top w:val="none" w:sz="0" w:space="0" w:color="auto"/>
        <w:left w:val="none" w:sz="0" w:space="0" w:color="auto"/>
        <w:bottom w:val="none" w:sz="0" w:space="0" w:color="auto"/>
        <w:right w:val="none" w:sz="0" w:space="0" w:color="auto"/>
      </w:divBdr>
    </w:div>
    <w:div w:id="439691995">
      <w:bodyDiv w:val="1"/>
      <w:marLeft w:val="0"/>
      <w:marRight w:val="0"/>
      <w:marTop w:val="0"/>
      <w:marBottom w:val="0"/>
      <w:divBdr>
        <w:top w:val="none" w:sz="0" w:space="0" w:color="auto"/>
        <w:left w:val="none" w:sz="0" w:space="0" w:color="auto"/>
        <w:bottom w:val="none" w:sz="0" w:space="0" w:color="auto"/>
        <w:right w:val="none" w:sz="0" w:space="0" w:color="auto"/>
      </w:divBdr>
    </w:div>
    <w:div w:id="449934471">
      <w:bodyDiv w:val="1"/>
      <w:marLeft w:val="0"/>
      <w:marRight w:val="0"/>
      <w:marTop w:val="0"/>
      <w:marBottom w:val="0"/>
      <w:divBdr>
        <w:top w:val="none" w:sz="0" w:space="0" w:color="auto"/>
        <w:left w:val="none" w:sz="0" w:space="0" w:color="auto"/>
        <w:bottom w:val="none" w:sz="0" w:space="0" w:color="auto"/>
        <w:right w:val="none" w:sz="0" w:space="0" w:color="auto"/>
      </w:divBdr>
    </w:div>
    <w:div w:id="451486371">
      <w:bodyDiv w:val="1"/>
      <w:marLeft w:val="0"/>
      <w:marRight w:val="0"/>
      <w:marTop w:val="0"/>
      <w:marBottom w:val="0"/>
      <w:divBdr>
        <w:top w:val="none" w:sz="0" w:space="0" w:color="auto"/>
        <w:left w:val="none" w:sz="0" w:space="0" w:color="auto"/>
        <w:bottom w:val="none" w:sz="0" w:space="0" w:color="auto"/>
        <w:right w:val="none" w:sz="0" w:space="0" w:color="auto"/>
      </w:divBdr>
    </w:div>
    <w:div w:id="464587393">
      <w:bodyDiv w:val="1"/>
      <w:marLeft w:val="0"/>
      <w:marRight w:val="0"/>
      <w:marTop w:val="0"/>
      <w:marBottom w:val="0"/>
      <w:divBdr>
        <w:top w:val="none" w:sz="0" w:space="0" w:color="auto"/>
        <w:left w:val="none" w:sz="0" w:space="0" w:color="auto"/>
        <w:bottom w:val="none" w:sz="0" w:space="0" w:color="auto"/>
        <w:right w:val="none" w:sz="0" w:space="0" w:color="auto"/>
      </w:divBdr>
    </w:div>
    <w:div w:id="465002994">
      <w:bodyDiv w:val="1"/>
      <w:marLeft w:val="0"/>
      <w:marRight w:val="0"/>
      <w:marTop w:val="0"/>
      <w:marBottom w:val="0"/>
      <w:divBdr>
        <w:top w:val="none" w:sz="0" w:space="0" w:color="auto"/>
        <w:left w:val="none" w:sz="0" w:space="0" w:color="auto"/>
        <w:bottom w:val="none" w:sz="0" w:space="0" w:color="auto"/>
        <w:right w:val="none" w:sz="0" w:space="0" w:color="auto"/>
      </w:divBdr>
    </w:div>
    <w:div w:id="471598920">
      <w:bodyDiv w:val="1"/>
      <w:marLeft w:val="0"/>
      <w:marRight w:val="0"/>
      <w:marTop w:val="0"/>
      <w:marBottom w:val="0"/>
      <w:divBdr>
        <w:top w:val="none" w:sz="0" w:space="0" w:color="auto"/>
        <w:left w:val="none" w:sz="0" w:space="0" w:color="auto"/>
        <w:bottom w:val="none" w:sz="0" w:space="0" w:color="auto"/>
        <w:right w:val="none" w:sz="0" w:space="0" w:color="auto"/>
      </w:divBdr>
    </w:div>
    <w:div w:id="472908119">
      <w:bodyDiv w:val="1"/>
      <w:marLeft w:val="0"/>
      <w:marRight w:val="0"/>
      <w:marTop w:val="0"/>
      <w:marBottom w:val="0"/>
      <w:divBdr>
        <w:top w:val="none" w:sz="0" w:space="0" w:color="auto"/>
        <w:left w:val="none" w:sz="0" w:space="0" w:color="auto"/>
        <w:bottom w:val="none" w:sz="0" w:space="0" w:color="auto"/>
        <w:right w:val="none" w:sz="0" w:space="0" w:color="auto"/>
      </w:divBdr>
    </w:div>
    <w:div w:id="476383778">
      <w:bodyDiv w:val="1"/>
      <w:marLeft w:val="0"/>
      <w:marRight w:val="0"/>
      <w:marTop w:val="0"/>
      <w:marBottom w:val="0"/>
      <w:divBdr>
        <w:top w:val="none" w:sz="0" w:space="0" w:color="auto"/>
        <w:left w:val="none" w:sz="0" w:space="0" w:color="auto"/>
        <w:bottom w:val="none" w:sz="0" w:space="0" w:color="auto"/>
        <w:right w:val="none" w:sz="0" w:space="0" w:color="auto"/>
      </w:divBdr>
    </w:div>
    <w:div w:id="483399605">
      <w:bodyDiv w:val="1"/>
      <w:marLeft w:val="0"/>
      <w:marRight w:val="0"/>
      <w:marTop w:val="0"/>
      <w:marBottom w:val="0"/>
      <w:divBdr>
        <w:top w:val="none" w:sz="0" w:space="0" w:color="auto"/>
        <w:left w:val="none" w:sz="0" w:space="0" w:color="auto"/>
        <w:bottom w:val="none" w:sz="0" w:space="0" w:color="auto"/>
        <w:right w:val="none" w:sz="0" w:space="0" w:color="auto"/>
      </w:divBdr>
    </w:div>
    <w:div w:id="498270279">
      <w:bodyDiv w:val="1"/>
      <w:marLeft w:val="0"/>
      <w:marRight w:val="0"/>
      <w:marTop w:val="0"/>
      <w:marBottom w:val="0"/>
      <w:divBdr>
        <w:top w:val="none" w:sz="0" w:space="0" w:color="auto"/>
        <w:left w:val="none" w:sz="0" w:space="0" w:color="auto"/>
        <w:bottom w:val="none" w:sz="0" w:space="0" w:color="auto"/>
        <w:right w:val="none" w:sz="0" w:space="0" w:color="auto"/>
      </w:divBdr>
    </w:div>
    <w:div w:id="503663105">
      <w:bodyDiv w:val="1"/>
      <w:marLeft w:val="0"/>
      <w:marRight w:val="0"/>
      <w:marTop w:val="0"/>
      <w:marBottom w:val="0"/>
      <w:divBdr>
        <w:top w:val="none" w:sz="0" w:space="0" w:color="auto"/>
        <w:left w:val="none" w:sz="0" w:space="0" w:color="auto"/>
        <w:bottom w:val="none" w:sz="0" w:space="0" w:color="auto"/>
        <w:right w:val="none" w:sz="0" w:space="0" w:color="auto"/>
      </w:divBdr>
    </w:div>
    <w:div w:id="505051497">
      <w:bodyDiv w:val="1"/>
      <w:marLeft w:val="0"/>
      <w:marRight w:val="0"/>
      <w:marTop w:val="0"/>
      <w:marBottom w:val="0"/>
      <w:divBdr>
        <w:top w:val="none" w:sz="0" w:space="0" w:color="auto"/>
        <w:left w:val="none" w:sz="0" w:space="0" w:color="auto"/>
        <w:bottom w:val="none" w:sz="0" w:space="0" w:color="auto"/>
        <w:right w:val="none" w:sz="0" w:space="0" w:color="auto"/>
      </w:divBdr>
      <w:divsChild>
        <w:div w:id="1066948835">
          <w:marLeft w:val="0"/>
          <w:marRight w:val="0"/>
          <w:marTop w:val="0"/>
          <w:marBottom w:val="0"/>
          <w:divBdr>
            <w:top w:val="none" w:sz="0" w:space="0" w:color="auto"/>
            <w:left w:val="none" w:sz="0" w:space="0" w:color="auto"/>
            <w:bottom w:val="none" w:sz="0" w:space="0" w:color="auto"/>
            <w:right w:val="none" w:sz="0" w:space="0" w:color="auto"/>
          </w:divBdr>
          <w:divsChild>
            <w:div w:id="950817469">
              <w:marLeft w:val="0"/>
              <w:marRight w:val="0"/>
              <w:marTop w:val="0"/>
              <w:marBottom w:val="0"/>
              <w:divBdr>
                <w:top w:val="none" w:sz="0" w:space="0" w:color="auto"/>
                <w:left w:val="none" w:sz="0" w:space="0" w:color="auto"/>
                <w:bottom w:val="none" w:sz="0" w:space="0" w:color="auto"/>
                <w:right w:val="none" w:sz="0" w:space="0" w:color="auto"/>
              </w:divBdr>
              <w:divsChild>
                <w:div w:id="82739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73926">
      <w:bodyDiv w:val="1"/>
      <w:marLeft w:val="0"/>
      <w:marRight w:val="0"/>
      <w:marTop w:val="0"/>
      <w:marBottom w:val="0"/>
      <w:divBdr>
        <w:top w:val="none" w:sz="0" w:space="0" w:color="auto"/>
        <w:left w:val="none" w:sz="0" w:space="0" w:color="auto"/>
        <w:bottom w:val="none" w:sz="0" w:space="0" w:color="auto"/>
        <w:right w:val="none" w:sz="0" w:space="0" w:color="auto"/>
      </w:divBdr>
    </w:div>
    <w:div w:id="520973889">
      <w:bodyDiv w:val="1"/>
      <w:marLeft w:val="0"/>
      <w:marRight w:val="0"/>
      <w:marTop w:val="0"/>
      <w:marBottom w:val="0"/>
      <w:divBdr>
        <w:top w:val="none" w:sz="0" w:space="0" w:color="auto"/>
        <w:left w:val="none" w:sz="0" w:space="0" w:color="auto"/>
        <w:bottom w:val="none" w:sz="0" w:space="0" w:color="auto"/>
        <w:right w:val="none" w:sz="0" w:space="0" w:color="auto"/>
      </w:divBdr>
    </w:div>
    <w:div w:id="525410686">
      <w:bodyDiv w:val="1"/>
      <w:marLeft w:val="0"/>
      <w:marRight w:val="0"/>
      <w:marTop w:val="0"/>
      <w:marBottom w:val="0"/>
      <w:divBdr>
        <w:top w:val="none" w:sz="0" w:space="0" w:color="auto"/>
        <w:left w:val="none" w:sz="0" w:space="0" w:color="auto"/>
        <w:bottom w:val="none" w:sz="0" w:space="0" w:color="auto"/>
        <w:right w:val="none" w:sz="0" w:space="0" w:color="auto"/>
      </w:divBdr>
    </w:div>
    <w:div w:id="538057415">
      <w:bodyDiv w:val="1"/>
      <w:marLeft w:val="0"/>
      <w:marRight w:val="0"/>
      <w:marTop w:val="0"/>
      <w:marBottom w:val="0"/>
      <w:divBdr>
        <w:top w:val="none" w:sz="0" w:space="0" w:color="auto"/>
        <w:left w:val="none" w:sz="0" w:space="0" w:color="auto"/>
        <w:bottom w:val="none" w:sz="0" w:space="0" w:color="auto"/>
        <w:right w:val="none" w:sz="0" w:space="0" w:color="auto"/>
      </w:divBdr>
    </w:div>
    <w:div w:id="571426189">
      <w:bodyDiv w:val="1"/>
      <w:marLeft w:val="0"/>
      <w:marRight w:val="0"/>
      <w:marTop w:val="0"/>
      <w:marBottom w:val="0"/>
      <w:divBdr>
        <w:top w:val="none" w:sz="0" w:space="0" w:color="auto"/>
        <w:left w:val="none" w:sz="0" w:space="0" w:color="auto"/>
        <w:bottom w:val="none" w:sz="0" w:space="0" w:color="auto"/>
        <w:right w:val="none" w:sz="0" w:space="0" w:color="auto"/>
      </w:divBdr>
    </w:div>
    <w:div w:id="582178611">
      <w:bodyDiv w:val="1"/>
      <w:marLeft w:val="0"/>
      <w:marRight w:val="0"/>
      <w:marTop w:val="0"/>
      <w:marBottom w:val="0"/>
      <w:divBdr>
        <w:top w:val="none" w:sz="0" w:space="0" w:color="auto"/>
        <w:left w:val="none" w:sz="0" w:space="0" w:color="auto"/>
        <w:bottom w:val="none" w:sz="0" w:space="0" w:color="auto"/>
        <w:right w:val="none" w:sz="0" w:space="0" w:color="auto"/>
      </w:divBdr>
    </w:div>
    <w:div w:id="602346225">
      <w:bodyDiv w:val="1"/>
      <w:marLeft w:val="0"/>
      <w:marRight w:val="0"/>
      <w:marTop w:val="0"/>
      <w:marBottom w:val="0"/>
      <w:divBdr>
        <w:top w:val="none" w:sz="0" w:space="0" w:color="auto"/>
        <w:left w:val="none" w:sz="0" w:space="0" w:color="auto"/>
        <w:bottom w:val="none" w:sz="0" w:space="0" w:color="auto"/>
        <w:right w:val="none" w:sz="0" w:space="0" w:color="auto"/>
      </w:divBdr>
    </w:div>
    <w:div w:id="622735330">
      <w:bodyDiv w:val="1"/>
      <w:marLeft w:val="0"/>
      <w:marRight w:val="0"/>
      <w:marTop w:val="0"/>
      <w:marBottom w:val="0"/>
      <w:divBdr>
        <w:top w:val="none" w:sz="0" w:space="0" w:color="auto"/>
        <w:left w:val="none" w:sz="0" w:space="0" w:color="auto"/>
        <w:bottom w:val="none" w:sz="0" w:space="0" w:color="auto"/>
        <w:right w:val="none" w:sz="0" w:space="0" w:color="auto"/>
      </w:divBdr>
    </w:div>
    <w:div w:id="623266637">
      <w:bodyDiv w:val="1"/>
      <w:marLeft w:val="0"/>
      <w:marRight w:val="0"/>
      <w:marTop w:val="0"/>
      <w:marBottom w:val="0"/>
      <w:divBdr>
        <w:top w:val="none" w:sz="0" w:space="0" w:color="auto"/>
        <w:left w:val="none" w:sz="0" w:space="0" w:color="auto"/>
        <w:bottom w:val="none" w:sz="0" w:space="0" w:color="auto"/>
        <w:right w:val="none" w:sz="0" w:space="0" w:color="auto"/>
      </w:divBdr>
    </w:div>
    <w:div w:id="642346552">
      <w:bodyDiv w:val="1"/>
      <w:marLeft w:val="0"/>
      <w:marRight w:val="0"/>
      <w:marTop w:val="0"/>
      <w:marBottom w:val="0"/>
      <w:divBdr>
        <w:top w:val="none" w:sz="0" w:space="0" w:color="auto"/>
        <w:left w:val="none" w:sz="0" w:space="0" w:color="auto"/>
        <w:bottom w:val="none" w:sz="0" w:space="0" w:color="auto"/>
        <w:right w:val="none" w:sz="0" w:space="0" w:color="auto"/>
      </w:divBdr>
    </w:div>
    <w:div w:id="655769772">
      <w:bodyDiv w:val="1"/>
      <w:marLeft w:val="0"/>
      <w:marRight w:val="0"/>
      <w:marTop w:val="0"/>
      <w:marBottom w:val="0"/>
      <w:divBdr>
        <w:top w:val="none" w:sz="0" w:space="0" w:color="auto"/>
        <w:left w:val="none" w:sz="0" w:space="0" w:color="auto"/>
        <w:bottom w:val="none" w:sz="0" w:space="0" w:color="auto"/>
        <w:right w:val="none" w:sz="0" w:space="0" w:color="auto"/>
      </w:divBdr>
    </w:div>
    <w:div w:id="669988501">
      <w:bodyDiv w:val="1"/>
      <w:marLeft w:val="0"/>
      <w:marRight w:val="0"/>
      <w:marTop w:val="0"/>
      <w:marBottom w:val="0"/>
      <w:divBdr>
        <w:top w:val="none" w:sz="0" w:space="0" w:color="auto"/>
        <w:left w:val="none" w:sz="0" w:space="0" w:color="auto"/>
        <w:bottom w:val="none" w:sz="0" w:space="0" w:color="auto"/>
        <w:right w:val="none" w:sz="0" w:space="0" w:color="auto"/>
      </w:divBdr>
    </w:div>
    <w:div w:id="673873368">
      <w:bodyDiv w:val="1"/>
      <w:marLeft w:val="0"/>
      <w:marRight w:val="0"/>
      <w:marTop w:val="0"/>
      <w:marBottom w:val="0"/>
      <w:divBdr>
        <w:top w:val="none" w:sz="0" w:space="0" w:color="auto"/>
        <w:left w:val="none" w:sz="0" w:space="0" w:color="auto"/>
        <w:bottom w:val="none" w:sz="0" w:space="0" w:color="auto"/>
        <w:right w:val="none" w:sz="0" w:space="0" w:color="auto"/>
      </w:divBdr>
    </w:div>
    <w:div w:id="691031811">
      <w:bodyDiv w:val="1"/>
      <w:marLeft w:val="0"/>
      <w:marRight w:val="0"/>
      <w:marTop w:val="0"/>
      <w:marBottom w:val="0"/>
      <w:divBdr>
        <w:top w:val="none" w:sz="0" w:space="0" w:color="auto"/>
        <w:left w:val="none" w:sz="0" w:space="0" w:color="auto"/>
        <w:bottom w:val="none" w:sz="0" w:space="0" w:color="auto"/>
        <w:right w:val="none" w:sz="0" w:space="0" w:color="auto"/>
      </w:divBdr>
    </w:div>
    <w:div w:id="692730117">
      <w:bodyDiv w:val="1"/>
      <w:marLeft w:val="0"/>
      <w:marRight w:val="0"/>
      <w:marTop w:val="0"/>
      <w:marBottom w:val="0"/>
      <w:divBdr>
        <w:top w:val="none" w:sz="0" w:space="0" w:color="auto"/>
        <w:left w:val="none" w:sz="0" w:space="0" w:color="auto"/>
        <w:bottom w:val="none" w:sz="0" w:space="0" w:color="auto"/>
        <w:right w:val="none" w:sz="0" w:space="0" w:color="auto"/>
      </w:divBdr>
    </w:div>
    <w:div w:id="709495174">
      <w:bodyDiv w:val="1"/>
      <w:marLeft w:val="0"/>
      <w:marRight w:val="0"/>
      <w:marTop w:val="0"/>
      <w:marBottom w:val="0"/>
      <w:divBdr>
        <w:top w:val="none" w:sz="0" w:space="0" w:color="auto"/>
        <w:left w:val="none" w:sz="0" w:space="0" w:color="auto"/>
        <w:bottom w:val="none" w:sz="0" w:space="0" w:color="auto"/>
        <w:right w:val="none" w:sz="0" w:space="0" w:color="auto"/>
      </w:divBdr>
    </w:div>
    <w:div w:id="711808968">
      <w:bodyDiv w:val="1"/>
      <w:marLeft w:val="0"/>
      <w:marRight w:val="0"/>
      <w:marTop w:val="0"/>
      <w:marBottom w:val="0"/>
      <w:divBdr>
        <w:top w:val="none" w:sz="0" w:space="0" w:color="auto"/>
        <w:left w:val="none" w:sz="0" w:space="0" w:color="auto"/>
        <w:bottom w:val="none" w:sz="0" w:space="0" w:color="auto"/>
        <w:right w:val="none" w:sz="0" w:space="0" w:color="auto"/>
      </w:divBdr>
      <w:divsChild>
        <w:div w:id="527374015">
          <w:marLeft w:val="0"/>
          <w:marRight w:val="0"/>
          <w:marTop w:val="0"/>
          <w:marBottom w:val="0"/>
          <w:divBdr>
            <w:top w:val="none" w:sz="0" w:space="0" w:color="auto"/>
            <w:left w:val="none" w:sz="0" w:space="0" w:color="auto"/>
            <w:bottom w:val="none" w:sz="0" w:space="0" w:color="auto"/>
            <w:right w:val="none" w:sz="0" w:space="0" w:color="auto"/>
          </w:divBdr>
          <w:divsChild>
            <w:div w:id="2067953139">
              <w:marLeft w:val="0"/>
              <w:marRight w:val="0"/>
              <w:marTop w:val="0"/>
              <w:marBottom w:val="0"/>
              <w:divBdr>
                <w:top w:val="none" w:sz="0" w:space="0" w:color="auto"/>
                <w:left w:val="none" w:sz="0" w:space="0" w:color="auto"/>
                <w:bottom w:val="none" w:sz="0" w:space="0" w:color="auto"/>
                <w:right w:val="none" w:sz="0" w:space="0" w:color="auto"/>
              </w:divBdr>
              <w:divsChild>
                <w:div w:id="174294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541576">
      <w:bodyDiv w:val="1"/>
      <w:marLeft w:val="0"/>
      <w:marRight w:val="0"/>
      <w:marTop w:val="0"/>
      <w:marBottom w:val="0"/>
      <w:divBdr>
        <w:top w:val="none" w:sz="0" w:space="0" w:color="auto"/>
        <w:left w:val="none" w:sz="0" w:space="0" w:color="auto"/>
        <w:bottom w:val="none" w:sz="0" w:space="0" w:color="auto"/>
        <w:right w:val="none" w:sz="0" w:space="0" w:color="auto"/>
      </w:divBdr>
    </w:div>
    <w:div w:id="724110183">
      <w:bodyDiv w:val="1"/>
      <w:marLeft w:val="0"/>
      <w:marRight w:val="0"/>
      <w:marTop w:val="0"/>
      <w:marBottom w:val="0"/>
      <w:divBdr>
        <w:top w:val="none" w:sz="0" w:space="0" w:color="auto"/>
        <w:left w:val="none" w:sz="0" w:space="0" w:color="auto"/>
        <w:bottom w:val="none" w:sz="0" w:space="0" w:color="auto"/>
        <w:right w:val="none" w:sz="0" w:space="0" w:color="auto"/>
      </w:divBdr>
    </w:div>
    <w:div w:id="738283430">
      <w:bodyDiv w:val="1"/>
      <w:marLeft w:val="0"/>
      <w:marRight w:val="0"/>
      <w:marTop w:val="0"/>
      <w:marBottom w:val="0"/>
      <w:divBdr>
        <w:top w:val="none" w:sz="0" w:space="0" w:color="auto"/>
        <w:left w:val="none" w:sz="0" w:space="0" w:color="auto"/>
        <w:bottom w:val="none" w:sz="0" w:space="0" w:color="auto"/>
        <w:right w:val="none" w:sz="0" w:space="0" w:color="auto"/>
      </w:divBdr>
    </w:div>
    <w:div w:id="768309549">
      <w:bodyDiv w:val="1"/>
      <w:marLeft w:val="0"/>
      <w:marRight w:val="0"/>
      <w:marTop w:val="0"/>
      <w:marBottom w:val="0"/>
      <w:divBdr>
        <w:top w:val="none" w:sz="0" w:space="0" w:color="auto"/>
        <w:left w:val="none" w:sz="0" w:space="0" w:color="auto"/>
        <w:bottom w:val="none" w:sz="0" w:space="0" w:color="auto"/>
        <w:right w:val="none" w:sz="0" w:space="0" w:color="auto"/>
      </w:divBdr>
    </w:div>
    <w:div w:id="778724516">
      <w:bodyDiv w:val="1"/>
      <w:marLeft w:val="0"/>
      <w:marRight w:val="0"/>
      <w:marTop w:val="0"/>
      <w:marBottom w:val="0"/>
      <w:divBdr>
        <w:top w:val="none" w:sz="0" w:space="0" w:color="auto"/>
        <w:left w:val="none" w:sz="0" w:space="0" w:color="auto"/>
        <w:bottom w:val="none" w:sz="0" w:space="0" w:color="auto"/>
        <w:right w:val="none" w:sz="0" w:space="0" w:color="auto"/>
      </w:divBdr>
    </w:div>
    <w:div w:id="810680736">
      <w:bodyDiv w:val="1"/>
      <w:marLeft w:val="0"/>
      <w:marRight w:val="0"/>
      <w:marTop w:val="0"/>
      <w:marBottom w:val="0"/>
      <w:divBdr>
        <w:top w:val="none" w:sz="0" w:space="0" w:color="auto"/>
        <w:left w:val="none" w:sz="0" w:space="0" w:color="auto"/>
        <w:bottom w:val="none" w:sz="0" w:space="0" w:color="auto"/>
        <w:right w:val="none" w:sz="0" w:space="0" w:color="auto"/>
      </w:divBdr>
    </w:div>
    <w:div w:id="836462447">
      <w:bodyDiv w:val="1"/>
      <w:marLeft w:val="0"/>
      <w:marRight w:val="0"/>
      <w:marTop w:val="0"/>
      <w:marBottom w:val="0"/>
      <w:divBdr>
        <w:top w:val="none" w:sz="0" w:space="0" w:color="auto"/>
        <w:left w:val="none" w:sz="0" w:space="0" w:color="auto"/>
        <w:bottom w:val="none" w:sz="0" w:space="0" w:color="auto"/>
        <w:right w:val="none" w:sz="0" w:space="0" w:color="auto"/>
      </w:divBdr>
    </w:div>
    <w:div w:id="838233270">
      <w:bodyDiv w:val="1"/>
      <w:marLeft w:val="0"/>
      <w:marRight w:val="0"/>
      <w:marTop w:val="0"/>
      <w:marBottom w:val="0"/>
      <w:divBdr>
        <w:top w:val="none" w:sz="0" w:space="0" w:color="auto"/>
        <w:left w:val="none" w:sz="0" w:space="0" w:color="auto"/>
        <w:bottom w:val="none" w:sz="0" w:space="0" w:color="auto"/>
        <w:right w:val="none" w:sz="0" w:space="0" w:color="auto"/>
      </w:divBdr>
    </w:div>
    <w:div w:id="845631263">
      <w:bodyDiv w:val="1"/>
      <w:marLeft w:val="0"/>
      <w:marRight w:val="0"/>
      <w:marTop w:val="0"/>
      <w:marBottom w:val="0"/>
      <w:divBdr>
        <w:top w:val="none" w:sz="0" w:space="0" w:color="auto"/>
        <w:left w:val="none" w:sz="0" w:space="0" w:color="auto"/>
        <w:bottom w:val="none" w:sz="0" w:space="0" w:color="auto"/>
        <w:right w:val="none" w:sz="0" w:space="0" w:color="auto"/>
      </w:divBdr>
    </w:div>
    <w:div w:id="856504300">
      <w:bodyDiv w:val="1"/>
      <w:marLeft w:val="0"/>
      <w:marRight w:val="0"/>
      <w:marTop w:val="0"/>
      <w:marBottom w:val="0"/>
      <w:divBdr>
        <w:top w:val="none" w:sz="0" w:space="0" w:color="auto"/>
        <w:left w:val="none" w:sz="0" w:space="0" w:color="auto"/>
        <w:bottom w:val="none" w:sz="0" w:space="0" w:color="auto"/>
        <w:right w:val="none" w:sz="0" w:space="0" w:color="auto"/>
      </w:divBdr>
    </w:div>
    <w:div w:id="880702593">
      <w:bodyDiv w:val="1"/>
      <w:marLeft w:val="0"/>
      <w:marRight w:val="0"/>
      <w:marTop w:val="0"/>
      <w:marBottom w:val="0"/>
      <w:divBdr>
        <w:top w:val="none" w:sz="0" w:space="0" w:color="auto"/>
        <w:left w:val="none" w:sz="0" w:space="0" w:color="auto"/>
        <w:bottom w:val="none" w:sz="0" w:space="0" w:color="auto"/>
        <w:right w:val="none" w:sz="0" w:space="0" w:color="auto"/>
      </w:divBdr>
    </w:div>
    <w:div w:id="889456294">
      <w:bodyDiv w:val="1"/>
      <w:marLeft w:val="0"/>
      <w:marRight w:val="0"/>
      <w:marTop w:val="0"/>
      <w:marBottom w:val="0"/>
      <w:divBdr>
        <w:top w:val="none" w:sz="0" w:space="0" w:color="auto"/>
        <w:left w:val="none" w:sz="0" w:space="0" w:color="auto"/>
        <w:bottom w:val="none" w:sz="0" w:space="0" w:color="auto"/>
        <w:right w:val="none" w:sz="0" w:space="0" w:color="auto"/>
      </w:divBdr>
    </w:div>
    <w:div w:id="897206949">
      <w:bodyDiv w:val="1"/>
      <w:marLeft w:val="0"/>
      <w:marRight w:val="0"/>
      <w:marTop w:val="0"/>
      <w:marBottom w:val="0"/>
      <w:divBdr>
        <w:top w:val="none" w:sz="0" w:space="0" w:color="auto"/>
        <w:left w:val="none" w:sz="0" w:space="0" w:color="auto"/>
        <w:bottom w:val="none" w:sz="0" w:space="0" w:color="auto"/>
        <w:right w:val="none" w:sz="0" w:space="0" w:color="auto"/>
      </w:divBdr>
    </w:div>
    <w:div w:id="898858313">
      <w:bodyDiv w:val="1"/>
      <w:marLeft w:val="0"/>
      <w:marRight w:val="0"/>
      <w:marTop w:val="0"/>
      <w:marBottom w:val="0"/>
      <w:divBdr>
        <w:top w:val="none" w:sz="0" w:space="0" w:color="auto"/>
        <w:left w:val="none" w:sz="0" w:space="0" w:color="auto"/>
        <w:bottom w:val="none" w:sz="0" w:space="0" w:color="auto"/>
        <w:right w:val="none" w:sz="0" w:space="0" w:color="auto"/>
      </w:divBdr>
    </w:div>
    <w:div w:id="905454824">
      <w:bodyDiv w:val="1"/>
      <w:marLeft w:val="0"/>
      <w:marRight w:val="0"/>
      <w:marTop w:val="0"/>
      <w:marBottom w:val="0"/>
      <w:divBdr>
        <w:top w:val="none" w:sz="0" w:space="0" w:color="auto"/>
        <w:left w:val="none" w:sz="0" w:space="0" w:color="auto"/>
        <w:bottom w:val="none" w:sz="0" w:space="0" w:color="auto"/>
        <w:right w:val="none" w:sz="0" w:space="0" w:color="auto"/>
      </w:divBdr>
    </w:div>
    <w:div w:id="911504344">
      <w:bodyDiv w:val="1"/>
      <w:marLeft w:val="0"/>
      <w:marRight w:val="0"/>
      <w:marTop w:val="0"/>
      <w:marBottom w:val="0"/>
      <w:divBdr>
        <w:top w:val="none" w:sz="0" w:space="0" w:color="auto"/>
        <w:left w:val="none" w:sz="0" w:space="0" w:color="auto"/>
        <w:bottom w:val="none" w:sz="0" w:space="0" w:color="auto"/>
        <w:right w:val="none" w:sz="0" w:space="0" w:color="auto"/>
      </w:divBdr>
    </w:div>
    <w:div w:id="928999713">
      <w:bodyDiv w:val="1"/>
      <w:marLeft w:val="0"/>
      <w:marRight w:val="0"/>
      <w:marTop w:val="0"/>
      <w:marBottom w:val="0"/>
      <w:divBdr>
        <w:top w:val="none" w:sz="0" w:space="0" w:color="auto"/>
        <w:left w:val="none" w:sz="0" w:space="0" w:color="auto"/>
        <w:bottom w:val="none" w:sz="0" w:space="0" w:color="auto"/>
        <w:right w:val="none" w:sz="0" w:space="0" w:color="auto"/>
      </w:divBdr>
    </w:div>
    <w:div w:id="934360515">
      <w:bodyDiv w:val="1"/>
      <w:marLeft w:val="0"/>
      <w:marRight w:val="0"/>
      <w:marTop w:val="0"/>
      <w:marBottom w:val="0"/>
      <w:divBdr>
        <w:top w:val="none" w:sz="0" w:space="0" w:color="auto"/>
        <w:left w:val="none" w:sz="0" w:space="0" w:color="auto"/>
        <w:bottom w:val="none" w:sz="0" w:space="0" w:color="auto"/>
        <w:right w:val="none" w:sz="0" w:space="0" w:color="auto"/>
      </w:divBdr>
    </w:div>
    <w:div w:id="940993705">
      <w:bodyDiv w:val="1"/>
      <w:marLeft w:val="0"/>
      <w:marRight w:val="0"/>
      <w:marTop w:val="0"/>
      <w:marBottom w:val="0"/>
      <w:divBdr>
        <w:top w:val="none" w:sz="0" w:space="0" w:color="auto"/>
        <w:left w:val="none" w:sz="0" w:space="0" w:color="auto"/>
        <w:bottom w:val="none" w:sz="0" w:space="0" w:color="auto"/>
        <w:right w:val="none" w:sz="0" w:space="0" w:color="auto"/>
      </w:divBdr>
    </w:div>
    <w:div w:id="955255577">
      <w:bodyDiv w:val="1"/>
      <w:marLeft w:val="0"/>
      <w:marRight w:val="0"/>
      <w:marTop w:val="0"/>
      <w:marBottom w:val="0"/>
      <w:divBdr>
        <w:top w:val="none" w:sz="0" w:space="0" w:color="auto"/>
        <w:left w:val="none" w:sz="0" w:space="0" w:color="auto"/>
        <w:bottom w:val="none" w:sz="0" w:space="0" w:color="auto"/>
        <w:right w:val="none" w:sz="0" w:space="0" w:color="auto"/>
      </w:divBdr>
      <w:divsChild>
        <w:div w:id="133447866">
          <w:marLeft w:val="0"/>
          <w:marRight w:val="0"/>
          <w:marTop w:val="0"/>
          <w:marBottom w:val="0"/>
          <w:divBdr>
            <w:top w:val="none" w:sz="0" w:space="0" w:color="auto"/>
            <w:left w:val="none" w:sz="0" w:space="0" w:color="auto"/>
            <w:bottom w:val="none" w:sz="0" w:space="0" w:color="auto"/>
            <w:right w:val="none" w:sz="0" w:space="0" w:color="auto"/>
          </w:divBdr>
          <w:divsChild>
            <w:div w:id="941575961">
              <w:marLeft w:val="0"/>
              <w:marRight w:val="0"/>
              <w:marTop w:val="0"/>
              <w:marBottom w:val="0"/>
              <w:divBdr>
                <w:top w:val="none" w:sz="0" w:space="0" w:color="auto"/>
                <w:left w:val="none" w:sz="0" w:space="0" w:color="auto"/>
                <w:bottom w:val="none" w:sz="0" w:space="0" w:color="auto"/>
                <w:right w:val="none" w:sz="0" w:space="0" w:color="auto"/>
              </w:divBdr>
              <w:divsChild>
                <w:div w:id="11285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734812">
      <w:bodyDiv w:val="1"/>
      <w:marLeft w:val="0"/>
      <w:marRight w:val="0"/>
      <w:marTop w:val="0"/>
      <w:marBottom w:val="0"/>
      <w:divBdr>
        <w:top w:val="none" w:sz="0" w:space="0" w:color="auto"/>
        <w:left w:val="none" w:sz="0" w:space="0" w:color="auto"/>
        <w:bottom w:val="none" w:sz="0" w:space="0" w:color="auto"/>
        <w:right w:val="none" w:sz="0" w:space="0" w:color="auto"/>
      </w:divBdr>
    </w:div>
    <w:div w:id="976380070">
      <w:bodyDiv w:val="1"/>
      <w:marLeft w:val="0"/>
      <w:marRight w:val="0"/>
      <w:marTop w:val="0"/>
      <w:marBottom w:val="0"/>
      <w:divBdr>
        <w:top w:val="none" w:sz="0" w:space="0" w:color="auto"/>
        <w:left w:val="none" w:sz="0" w:space="0" w:color="auto"/>
        <w:bottom w:val="none" w:sz="0" w:space="0" w:color="auto"/>
        <w:right w:val="none" w:sz="0" w:space="0" w:color="auto"/>
      </w:divBdr>
    </w:div>
    <w:div w:id="977607367">
      <w:bodyDiv w:val="1"/>
      <w:marLeft w:val="0"/>
      <w:marRight w:val="0"/>
      <w:marTop w:val="0"/>
      <w:marBottom w:val="0"/>
      <w:divBdr>
        <w:top w:val="none" w:sz="0" w:space="0" w:color="auto"/>
        <w:left w:val="none" w:sz="0" w:space="0" w:color="auto"/>
        <w:bottom w:val="none" w:sz="0" w:space="0" w:color="auto"/>
        <w:right w:val="none" w:sz="0" w:space="0" w:color="auto"/>
      </w:divBdr>
    </w:div>
    <w:div w:id="995036177">
      <w:bodyDiv w:val="1"/>
      <w:marLeft w:val="0"/>
      <w:marRight w:val="0"/>
      <w:marTop w:val="0"/>
      <w:marBottom w:val="0"/>
      <w:divBdr>
        <w:top w:val="none" w:sz="0" w:space="0" w:color="auto"/>
        <w:left w:val="none" w:sz="0" w:space="0" w:color="auto"/>
        <w:bottom w:val="none" w:sz="0" w:space="0" w:color="auto"/>
        <w:right w:val="none" w:sz="0" w:space="0" w:color="auto"/>
      </w:divBdr>
    </w:div>
    <w:div w:id="1029914427">
      <w:bodyDiv w:val="1"/>
      <w:marLeft w:val="0"/>
      <w:marRight w:val="0"/>
      <w:marTop w:val="0"/>
      <w:marBottom w:val="0"/>
      <w:divBdr>
        <w:top w:val="none" w:sz="0" w:space="0" w:color="auto"/>
        <w:left w:val="none" w:sz="0" w:space="0" w:color="auto"/>
        <w:bottom w:val="none" w:sz="0" w:space="0" w:color="auto"/>
        <w:right w:val="none" w:sz="0" w:space="0" w:color="auto"/>
      </w:divBdr>
    </w:div>
    <w:div w:id="1031229291">
      <w:bodyDiv w:val="1"/>
      <w:marLeft w:val="0"/>
      <w:marRight w:val="0"/>
      <w:marTop w:val="0"/>
      <w:marBottom w:val="0"/>
      <w:divBdr>
        <w:top w:val="none" w:sz="0" w:space="0" w:color="auto"/>
        <w:left w:val="none" w:sz="0" w:space="0" w:color="auto"/>
        <w:bottom w:val="none" w:sz="0" w:space="0" w:color="auto"/>
        <w:right w:val="none" w:sz="0" w:space="0" w:color="auto"/>
      </w:divBdr>
    </w:div>
    <w:div w:id="1053847818">
      <w:bodyDiv w:val="1"/>
      <w:marLeft w:val="0"/>
      <w:marRight w:val="0"/>
      <w:marTop w:val="0"/>
      <w:marBottom w:val="0"/>
      <w:divBdr>
        <w:top w:val="none" w:sz="0" w:space="0" w:color="auto"/>
        <w:left w:val="none" w:sz="0" w:space="0" w:color="auto"/>
        <w:bottom w:val="none" w:sz="0" w:space="0" w:color="auto"/>
        <w:right w:val="none" w:sz="0" w:space="0" w:color="auto"/>
      </w:divBdr>
    </w:div>
    <w:div w:id="1066999785">
      <w:bodyDiv w:val="1"/>
      <w:marLeft w:val="0"/>
      <w:marRight w:val="0"/>
      <w:marTop w:val="0"/>
      <w:marBottom w:val="0"/>
      <w:divBdr>
        <w:top w:val="none" w:sz="0" w:space="0" w:color="auto"/>
        <w:left w:val="none" w:sz="0" w:space="0" w:color="auto"/>
        <w:bottom w:val="none" w:sz="0" w:space="0" w:color="auto"/>
        <w:right w:val="none" w:sz="0" w:space="0" w:color="auto"/>
      </w:divBdr>
    </w:div>
    <w:div w:id="1074543358">
      <w:bodyDiv w:val="1"/>
      <w:marLeft w:val="0"/>
      <w:marRight w:val="0"/>
      <w:marTop w:val="0"/>
      <w:marBottom w:val="0"/>
      <w:divBdr>
        <w:top w:val="none" w:sz="0" w:space="0" w:color="auto"/>
        <w:left w:val="none" w:sz="0" w:space="0" w:color="auto"/>
        <w:bottom w:val="none" w:sz="0" w:space="0" w:color="auto"/>
        <w:right w:val="none" w:sz="0" w:space="0" w:color="auto"/>
      </w:divBdr>
    </w:div>
    <w:div w:id="1080173794">
      <w:bodyDiv w:val="1"/>
      <w:marLeft w:val="0"/>
      <w:marRight w:val="0"/>
      <w:marTop w:val="0"/>
      <w:marBottom w:val="0"/>
      <w:divBdr>
        <w:top w:val="none" w:sz="0" w:space="0" w:color="auto"/>
        <w:left w:val="none" w:sz="0" w:space="0" w:color="auto"/>
        <w:bottom w:val="none" w:sz="0" w:space="0" w:color="auto"/>
        <w:right w:val="none" w:sz="0" w:space="0" w:color="auto"/>
      </w:divBdr>
    </w:div>
    <w:div w:id="1096561818">
      <w:bodyDiv w:val="1"/>
      <w:marLeft w:val="0"/>
      <w:marRight w:val="0"/>
      <w:marTop w:val="0"/>
      <w:marBottom w:val="0"/>
      <w:divBdr>
        <w:top w:val="none" w:sz="0" w:space="0" w:color="auto"/>
        <w:left w:val="none" w:sz="0" w:space="0" w:color="auto"/>
        <w:bottom w:val="none" w:sz="0" w:space="0" w:color="auto"/>
        <w:right w:val="none" w:sz="0" w:space="0" w:color="auto"/>
      </w:divBdr>
    </w:div>
    <w:div w:id="1105803204">
      <w:bodyDiv w:val="1"/>
      <w:marLeft w:val="0"/>
      <w:marRight w:val="0"/>
      <w:marTop w:val="0"/>
      <w:marBottom w:val="0"/>
      <w:divBdr>
        <w:top w:val="none" w:sz="0" w:space="0" w:color="auto"/>
        <w:left w:val="none" w:sz="0" w:space="0" w:color="auto"/>
        <w:bottom w:val="none" w:sz="0" w:space="0" w:color="auto"/>
        <w:right w:val="none" w:sz="0" w:space="0" w:color="auto"/>
      </w:divBdr>
    </w:div>
    <w:div w:id="1107774240">
      <w:bodyDiv w:val="1"/>
      <w:marLeft w:val="0"/>
      <w:marRight w:val="0"/>
      <w:marTop w:val="0"/>
      <w:marBottom w:val="0"/>
      <w:divBdr>
        <w:top w:val="none" w:sz="0" w:space="0" w:color="auto"/>
        <w:left w:val="none" w:sz="0" w:space="0" w:color="auto"/>
        <w:bottom w:val="none" w:sz="0" w:space="0" w:color="auto"/>
        <w:right w:val="none" w:sz="0" w:space="0" w:color="auto"/>
      </w:divBdr>
    </w:div>
    <w:div w:id="1115518029">
      <w:bodyDiv w:val="1"/>
      <w:marLeft w:val="0"/>
      <w:marRight w:val="0"/>
      <w:marTop w:val="0"/>
      <w:marBottom w:val="0"/>
      <w:divBdr>
        <w:top w:val="none" w:sz="0" w:space="0" w:color="auto"/>
        <w:left w:val="none" w:sz="0" w:space="0" w:color="auto"/>
        <w:bottom w:val="none" w:sz="0" w:space="0" w:color="auto"/>
        <w:right w:val="none" w:sz="0" w:space="0" w:color="auto"/>
      </w:divBdr>
    </w:div>
    <w:div w:id="1142817036">
      <w:bodyDiv w:val="1"/>
      <w:marLeft w:val="0"/>
      <w:marRight w:val="0"/>
      <w:marTop w:val="0"/>
      <w:marBottom w:val="0"/>
      <w:divBdr>
        <w:top w:val="none" w:sz="0" w:space="0" w:color="auto"/>
        <w:left w:val="none" w:sz="0" w:space="0" w:color="auto"/>
        <w:bottom w:val="none" w:sz="0" w:space="0" w:color="auto"/>
        <w:right w:val="none" w:sz="0" w:space="0" w:color="auto"/>
      </w:divBdr>
    </w:div>
    <w:div w:id="1148018449">
      <w:bodyDiv w:val="1"/>
      <w:marLeft w:val="0"/>
      <w:marRight w:val="0"/>
      <w:marTop w:val="0"/>
      <w:marBottom w:val="0"/>
      <w:divBdr>
        <w:top w:val="none" w:sz="0" w:space="0" w:color="auto"/>
        <w:left w:val="none" w:sz="0" w:space="0" w:color="auto"/>
        <w:bottom w:val="none" w:sz="0" w:space="0" w:color="auto"/>
        <w:right w:val="none" w:sz="0" w:space="0" w:color="auto"/>
      </w:divBdr>
    </w:div>
    <w:div w:id="1148323741">
      <w:bodyDiv w:val="1"/>
      <w:marLeft w:val="0"/>
      <w:marRight w:val="0"/>
      <w:marTop w:val="0"/>
      <w:marBottom w:val="0"/>
      <w:divBdr>
        <w:top w:val="none" w:sz="0" w:space="0" w:color="auto"/>
        <w:left w:val="none" w:sz="0" w:space="0" w:color="auto"/>
        <w:bottom w:val="none" w:sz="0" w:space="0" w:color="auto"/>
        <w:right w:val="none" w:sz="0" w:space="0" w:color="auto"/>
      </w:divBdr>
    </w:div>
    <w:div w:id="1150174688">
      <w:bodyDiv w:val="1"/>
      <w:marLeft w:val="0"/>
      <w:marRight w:val="0"/>
      <w:marTop w:val="0"/>
      <w:marBottom w:val="0"/>
      <w:divBdr>
        <w:top w:val="none" w:sz="0" w:space="0" w:color="auto"/>
        <w:left w:val="none" w:sz="0" w:space="0" w:color="auto"/>
        <w:bottom w:val="none" w:sz="0" w:space="0" w:color="auto"/>
        <w:right w:val="none" w:sz="0" w:space="0" w:color="auto"/>
      </w:divBdr>
    </w:div>
    <w:div w:id="1156340254">
      <w:bodyDiv w:val="1"/>
      <w:marLeft w:val="0"/>
      <w:marRight w:val="0"/>
      <w:marTop w:val="0"/>
      <w:marBottom w:val="0"/>
      <w:divBdr>
        <w:top w:val="none" w:sz="0" w:space="0" w:color="auto"/>
        <w:left w:val="none" w:sz="0" w:space="0" w:color="auto"/>
        <w:bottom w:val="none" w:sz="0" w:space="0" w:color="auto"/>
        <w:right w:val="none" w:sz="0" w:space="0" w:color="auto"/>
      </w:divBdr>
    </w:div>
    <w:div w:id="1158106520">
      <w:bodyDiv w:val="1"/>
      <w:marLeft w:val="0"/>
      <w:marRight w:val="0"/>
      <w:marTop w:val="0"/>
      <w:marBottom w:val="0"/>
      <w:divBdr>
        <w:top w:val="none" w:sz="0" w:space="0" w:color="auto"/>
        <w:left w:val="none" w:sz="0" w:space="0" w:color="auto"/>
        <w:bottom w:val="none" w:sz="0" w:space="0" w:color="auto"/>
        <w:right w:val="none" w:sz="0" w:space="0" w:color="auto"/>
      </w:divBdr>
    </w:div>
    <w:div w:id="1159031215">
      <w:bodyDiv w:val="1"/>
      <w:marLeft w:val="0"/>
      <w:marRight w:val="0"/>
      <w:marTop w:val="0"/>
      <w:marBottom w:val="0"/>
      <w:divBdr>
        <w:top w:val="none" w:sz="0" w:space="0" w:color="auto"/>
        <w:left w:val="none" w:sz="0" w:space="0" w:color="auto"/>
        <w:bottom w:val="none" w:sz="0" w:space="0" w:color="auto"/>
        <w:right w:val="none" w:sz="0" w:space="0" w:color="auto"/>
      </w:divBdr>
    </w:div>
    <w:div w:id="1177113302">
      <w:bodyDiv w:val="1"/>
      <w:marLeft w:val="0"/>
      <w:marRight w:val="0"/>
      <w:marTop w:val="0"/>
      <w:marBottom w:val="0"/>
      <w:divBdr>
        <w:top w:val="none" w:sz="0" w:space="0" w:color="auto"/>
        <w:left w:val="none" w:sz="0" w:space="0" w:color="auto"/>
        <w:bottom w:val="none" w:sz="0" w:space="0" w:color="auto"/>
        <w:right w:val="none" w:sz="0" w:space="0" w:color="auto"/>
      </w:divBdr>
    </w:div>
    <w:div w:id="1189177735">
      <w:bodyDiv w:val="1"/>
      <w:marLeft w:val="0"/>
      <w:marRight w:val="0"/>
      <w:marTop w:val="0"/>
      <w:marBottom w:val="0"/>
      <w:divBdr>
        <w:top w:val="none" w:sz="0" w:space="0" w:color="auto"/>
        <w:left w:val="none" w:sz="0" w:space="0" w:color="auto"/>
        <w:bottom w:val="none" w:sz="0" w:space="0" w:color="auto"/>
        <w:right w:val="none" w:sz="0" w:space="0" w:color="auto"/>
      </w:divBdr>
    </w:div>
    <w:div w:id="1202128710">
      <w:bodyDiv w:val="1"/>
      <w:marLeft w:val="0"/>
      <w:marRight w:val="0"/>
      <w:marTop w:val="0"/>
      <w:marBottom w:val="0"/>
      <w:divBdr>
        <w:top w:val="none" w:sz="0" w:space="0" w:color="auto"/>
        <w:left w:val="none" w:sz="0" w:space="0" w:color="auto"/>
        <w:bottom w:val="none" w:sz="0" w:space="0" w:color="auto"/>
        <w:right w:val="none" w:sz="0" w:space="0" w:color="auto"/>
      </w:divBdr>
    </w:div>
    <w:div w:id="1214079371">
      <w:bodyDiv w:val="1"/>
      <w:marLeft w:val="0"/>
      <w:marRight w:val="0"/>
      <w:marTop w:val="0"/>
      <w:marBottom w:val="0"/>
      <w:divBdr>
        <w:top w:val="none" w:sz="0" w:space="0" w:color="auto"/>
        <w:left w:val="none" w:sz="0" w:space="0" w:color="auto"/>
        <w:bottom w:val="none" w:sz="0" w:space="0" w:color="auto"/>
        <w:right w:val="none" w:sz="0" w:space="0" w:color="auto"/>
      </w:divBdr>
    </w:div>
    <w:div w:id="1219781025">
      <w:bodyDiv w:val="1"/>
      <w:marLeft w:val="0"/>
      <w:marRight w:val="0"/>
      <w:marTop w:val="0"/>
      <w:marBottom w:val="0"/>
      <w:divBdr>
        <w:top w:val="none" w:sz="0" w:space="0" w:color="auto"/>
        <w:left w:val="none" w:sz="0" w:space="0" w:color="auto"/>
        <w:bottom w:val="none" w:sz="0" w:space="0" w:color="auto"/>
        <w:right w:val="none" w:sz="0" w:space="0" w:color="auto"/>
      </w:divBdr>
    </w:div>
    <w:div w:id="1220169331">
      <w:bodyDiv w:val="1"/>
      <w:marLeft w:val="0"/>
      <w:marRight w:val="0"/>
      <w:marTop w:val="0"/>
      <w:marBottom w:val="0"/>
      <w:divBdr>
        <w:top w:val="none" w:sz="0" w:space="0" w:color="auto"/>
        <w:left w:val="none" w:sz="0" w:space="0" w:color="auto"/>
        <w:bottom w:val="none" w:sz="0" w:space="0" w:color="auto"/>
        <w:right w:val="none" w:sz="0" w:space="0" w:color="auto"/>
      </w:divBdr>
    </w:div>
    <w:div w:id="1223516810">
      <w:bodyDiv w:val="1"/>
      <w:marLeft w:val="0"/>
      <w:marRight w:val="0"/>
      <w:marTop w:val="0"/>
      <w:marBottom w:val="0"/>
      <w:divBdr>
        <w:top w:val="none" w:sz="0" w:space="0" w:color="auto"/>
        <w:left w:val="none" w:sz="0" w:space="0" w:color="auto"/>
        <w:bottom w:val="none" w:sz="0" w:space="0" w:color="auto"/>
        <w:right w:val="none" w:sz="0" w:space="0" w:color="auto"/>
      </w:divBdr>
    </w:div>
    <w:div w:id="1225406200">
      <w:bodyDiv w:val="1"/>
      <w:marLeft w:val="0"/>
      <w:marRight w:val="0"/>
      <w:marTop w:val="0"/>
      <w:marBottom w:val="0"/>
      <w:divBdr>
        <w:top w:val="none" w:sz="0" w:space="0" w:color="auto"/>
        <w:left w:val="none" w:sz="0" w:space="0" w:color="auto"/>
        <w:bottom w:val="none" w:sz="0" w:space="0" w:color="auto"/>
        <w:right w:val="none" w:sz="0" w:space="0" w:color="auto"/>
      </w:divBdr>
    </w:div>
    <w:div w:id="1235817838">
      <w:bodyDiv w:val="1"/>
      <w:marLeft w:val="0"/>
      <w:marRight w:val="0"/>
      <w:marTop w:val="0"/>
      <w:marBottom w:val="0"/>
      <w:divBdr>
        <w:top w:val="none" w:sz="0" w:space="0" w:color="auto"/>
        <w:left w:val="none" w:sz="0" w:space="0" w:color="auto"/>
        <w:bottom w:val="none" w:sz="0" w:space="0" w:color="auto"/>
        <w:right w:val="none" w:sz="0" w:space="0" w:color="auto"/>
      </w:divBdr>
    </w:div>
    <w:div w:id="1236628099">
      <w:bodyDiv w:val="1"/>
      <w:marLeft w:val="0"/>
      <w:marRight w:val="0"/>
      <w:marTop w:val="0"/>
      <w:marBottom w:val="0"/>
      <w:divBdr>
        <w:top w:val="none" w:sz="0" w:space="0" w:color="auto"/>
        <w:left w:val="none" w:sz="0" w:space="0" w:color="auto"/>
        <w:bottom w:val="none" w:sz="0" w:space="0" w:color="auto"/>
        <w:right w:val="none" w:sz="0" w:space="0" w:color="auto"/>
      </w:divBdr>
    </w:div>
    <w:div w:id="1254776475">
      <w:bodyDiv w:val="1"/>
      <w:marLeft w:val="0"/>
      <w:marRight w:val="0"/>
      <w:marTop w:val="0"/>
      <w:marBottom w:val="0"/>
      <w:divBdr>
        <w:top w:val="none" w:sz="0" w:space="0" w:color="auto"/>
        <w:left w:val="none" w:sz="0" w:space="0" w:color="auto"/>
        <w:bottom w:val="none" w:sz="0" w:space="0" w:color="auto"/>
        <w:right w:val="none" w:sz="0" w:space="0" w:color="auto"/>
      </w:divBdr>
    </w:div>
    <w:div w:id="1260526703">
      <w:bodyDiv w:val="1"/>
      <w:marLeft w:val="0"/>
      <w:marRight w:val="0"/>
      <w:marTop w:val="0"/>
      <w:marBottom w:val="0"/>
      <w:divBdr>
        <w:top w:val="none" w:sz="0" w:space="0" w:color="auto"/>
        <w:left w:val="none" w:sz="0" w:space="0" w:color="auto"/>
        <w:bottom w:val="none" w:sz="0" w:space="0" w:color="auto"/>
        <w:right w:val="none" w:sz="0" w:space="0" w:color="auto"/>
      </w:divBdr>
    </w:div>
    <w:div w:id="1272282559">
      <w:bodyDiv w:val="1"/>
      <w:marLeft w:val="0"/>
      <w:marRight w:val="0"/>
      <w:marTop w:val="0"/>
      <w:marBottom w:val="0"/>
      <w:divBdr>
        <w:top w:val="none" w:sz="0" w:space="0" w:color="auto"/>
        <w:left w:val="none" w:sz="0" w:space="0" w:color="auto"/>
        <w:bottom w:val="none" w:sz="0" w:space="0" w:color="auto"/>
        <w:right w:val="none" w:sz="0" w:space="0" w:color="auto"/>
      </w:divBdr>
    </w:div>
    <w:div w:id="1276139999">
      <w:bodyDiv w:val="1"/>
      <w:marLeft w:val="0"/>
      <w:marRight w:val="0"/>
      <w:marTop w:val="0"/>
      <w:marBottom w:val="0"/>
      <w:divBdr>
        <w:top w:val="none" w:sz="0" w:space="0" w:color="auto"/>
        <w:left w:val="none" w:sz="0" w:space="0" w:color="auto"/>
        <w:bottom w:val="none" w:sz="0" w:space="0" w:color="auto"/>
        <w:right w:val="none" w:sz="0" w:space="0" w:color="auto"/>
      </w:divBdr>
    </w:div>
    <w:div w:id="1280801235">
      <w:bodyDiv w:val="1"/>
      <w:marLeft w:val="0"/>
      <w:marRight w:val="0"/>
      <w:marTop w:val="0"/>
      <w:marBottom w:val="0"/>
      <w:divBdr>
        <w:top w:val="none" w:sz="0" w:space="0" w:color="auto"/>
        <w:left w:val="none" w:sz="0" w:space="0" w:color="auto"/>
        <w:bottom w:val="none" w:sz="0" w:space="0" w:color="auto"/>
        <w:right w:val="none" w:sz="0" w:space="0" w:color="auto"/>
      </w:divBdr>
    </w:div>
    <w:div w:id="1282146830">
      <w:bodyDiv w:val="1"/>
      <w:marLeft w:val="0"/>
      <w:marRight w:val="0"/>
      <w:marTop w:val="0"/>
      <w:marBottom w:val="0"/>
      <w:divBdr>
        <w:top w:val="none" w:sz="0" w:space="0" w:color="auto"/>
        <w:left w:val="none" w:sz="0" w:space="0" w:color="auto"/>
        <w:bottom w:val="none" w:sz="0" w:space="0" w:color="auto"/>
        <w:right w:val="none" w:sz="0" w:space="0" w:color="auto"/>
      </w:divBdr>
    </w:div>
    <w:div w:id="1282760942">
      <w:bodyDiv w:val="1"/>
      <w:marLeft w:val="0"/>
      <w:marRight w:val="0"/>
      <w:marTop w:val="0"/>
      <w:marBottom w:val="0"/>
      <w:divBdr>
        <w:top w:val="none" w:sz="0" w:space="0" w:color="auto"/>
        <w:left w:val="none" w:sz="0" w:space="0" w:color="auto"/>
        <w:bottom w:val="none" w:sz="0" w:space="0" w:color="auto"/>
        <w:right w:val="none" w:sz="0" w:space="0" w:color="auto"/>
      </w:divBdr>
    </w:div>
    <w:div w:id="1286616297">
      <w:bodyDiv w:val="1"/>
      <w:marLeft w:val="0"/>
      <w:marRight w:val="0"/>
      <w:marTop w:val="0"/>
      <w:marBottom w:val="0"/>
      <w:divBdr>
        <w:top w:val="none" w:sz="0" w:space="0" w:color="auto"/>
        <w:left w:val="none" w:sz="0" w:space="0" w:color="auto"/>
        <w:bottom w:val="none" w:sz="0" w:space="0" w:color="auto"/>
        <w:right w:val="none" w:sz="0" w:space="0" w:color="auto"/>
      </w:divBdr>
    </w:div>
    <w:div w:id="1299720754">
      <w:bodyDiv w:val="1"/>
      <w:marLeft w:val="0"/>
      <w:marRight w:val="0"/>
      <w:marTop w:val="0"/>
      <w:marBottom w:val="0"/>
      <w:divBdr>
        <w:top w:val="none" w:sz="0" w:space="0" w:color="auto"/>
        <w:left w:val="none" w:sz="0" w:space="0" w:color="auto"/>
        <w:bottom w:val="none" w:sz="0" w:space="0" w:color="auto"/>
        <w:right w:val="none" w:sz="0" w:space="0" w:color="auto"/>
      </w:divBdr>
    </w:div>
    <w:div w:id="1301616445">
      <w:bodyDiv w:val="1"/>
      <w:marLeft w:val="0"/>
      <w:marRight w:val="0"/>
      <w:marTop w:val="0"/>
      <w:marBottom w:val="0"/>
      <w:divBdr>
        <w:top w:val="none" w:sz="0" w:space="0" w:color="auto"/>
        <w:left w:val="none" w:sz="0" w:space="0" w:color="auto"/>
        <w:bottom w:val="none" w:sz="0" w:space="0" w:color="auto"/>
        <w:right w:val="none" w:sz="0" w:space="0" w:color="auto"/>
      </w:divBdr>
    </w:div>
    <w:div w:id="1303266618">
      <w:bodyDiv w:val="1"/>
      <w:marLeft w:val="0"/>
      <w:marRight w:val="0"/>
      <w:marTop w:val="0"/>
      <w:marBottom w:val="0"/>
      <w:divBdr>
        <w:top w:val="none" w:sz="0" w:space="0" w:color="auto"/>
        <w:left w:val="none" w:sz="0" w:space="0" w:color="auto"/>
        <w:bottom w:val="none" w:sz="0" w:space="0" w:color="auto"/>
        <w:right w:val="none" w:sz="0" w:space="0" w:color="auto"/>
      </w:divBdr>
    </w:div>
    <w:div w:id="1325161526">
      <w:bodyDiv w:val="1"/>
      <w:marLeft w:val="0"/>
      <w:marRight w:val="0"/>
      <w:marTop w:val="0"/>
      <w:marBottom w:val="0"/>
      <w:divBdr>
        <w:top w:val="none" w:sz="0" w:space="0" w:color="auto"/>
        <w:left w:val="none" w:sz="0" w:space="0" w:color="auto"/>
        <w:bottom w:val="none" w:sz="0" w:space="0" w:color="auto"/>
        <w:right w:val="none" w:sz="0" w:space="0" w:color="auto"/>
      </w:divBdr>
    </w:div>
    <w:div w:id="1348562974">
      <w:bodyDiv w:val="1"/>
      <w:marLeft w:val="0"/>
      <w:marRight w:val="0"/>
      <w:marTop w:val="0"/>
      <w:marBottom w:val="0"/>
      <w:divBdr>
        <w:top w:val="none" w:sz="0" w:space="0" w:color="auto"/>
        <w:left w:val="none" w:sz="0" w:space="0" w:color="auto"/>
        <w:bottom w:val="none" w:sz="0" w:space="0" w:color="auto"/>
        <w:right w:val="none" w:sz="0" w:space="0" w:color="auto"/>
      </w:divBdr>
    </w:div>
    <w:div w:id="1348873586">
      <w:bodyDiv w:val="1"/>
      <w:marLeft w:val="0"/>
      <w:marRight w:val="0"/>
      <w:marTop w:val="0"/>
      <w:marBottom w:val="0"/>
      <w:divBdr>
        <w:top w:val="none" w:sz="0" w:space="0" w:color="auto"/>
        <w:left w:val="none" w:sz="0" w:space="0" w:color="auto"/>
        <w:bottom w:val="none" w:sz="0" w:space="0" w:color="auto"/>
        <w:right w:val="none" w:sz="0" w:space="0" w:color="auto"/>
      </w:divBdr>
    </w:div>
    <w:div w:id="1350643861">
      <w:bodyDiv w:val="1"/>
      <w:marLeft w:val="0"/>
      <w:marRight w:val="0"/>
      <w:marTop w:val="0"/>
      <w:marBottom w:val="0"/>
      <w:divBdr>
        <w:top w:val="none" w:sz="0" w:space="0" w:color="auto"/>
        <w:left w:val="none" w:sz="0" w:space="0" w:color="auto"/>
        <w:bottom w:val="none" w:sz="0" w:space="0" w:color="auto"/>
        <w:right w:val="none" w:sz="0" w:space="0" w:color="auto"/>
      </w:divBdr>
    </w:div>
    <w:div w:id="1359701416">
      <w:bodyDiv w:val="1"/>
      <w:marLeft w:val="0"/>
      <w:marRight w:val="0"/>
      <w:marTop w:val="0"/>
      <w:marBottom w:val="0"/>
      <w:divBdr>
        <w:top w:val="none" w:sz="0" w:space="0" w:color="auto"/>
        <w:left w:val="none" w:sz="0" w:space="0" w:color="auto"/>
        <w:bottom w:val="none" w:sz="0" w:space="0" w:color="auto"/>
        <w:right w:val="none" w:sz="0" w:space="0" w:color="auto"/>
      </w:divBdr>
    </w:div>
    <w:div w:id="1372072074">
      <w:bodyDiv w:val="1"/>
      <w:marLeft w:val="0"/>
      <w:marRight w:val="0"/>
      <w:marTop w:val="0"/>
      <w:marBottom w:val="0"/>
      <w:divBdr>
        <w:top w:val="none" w:sz="0" w:space="0" w:color="auto"/>
        <w:left w:val="none" w:sz="0" w:space="0" w:color="auto"/>
        <w:bottom w:val="none" w:sz="0" w:space="0" w:color="auto"/>
        <w:right w:val="none" w:sz="0" w:space="0" w:color="auto"/>
      </w:divBdr>
    </w:div>
    <w:div w:id="1378317826">
      <w:bodyDiv w:val="1"/>
      <w:marLeft w:val="0"/>
      <w:marRight w:val="0"/>
      <w:marTop w:val="0"/>
      <w:marBottom w:val="0"/>
      <w:divBdr>
        <w:top w:val="none" w:sz="0" w:space="0" w:color="auto"/>
        <w:left w:val="none" w:sz="0" w:space="0" w:color="auto"/>
        <w:bottom w:val="none" w:sz="0" w:space="0" w:color="auto"/>
        <w:right w:val="none" w:sz="0" w:space="0" w:color="auto"/>
      </w:divBdr>
    </w:div>
    <w:div w:id="1421873549">
      <w:bodyDiv w:val="1"/>
      <w:marLeft w:val="0"/>
      <w:marRight w:val="0"/>
      <w:marTop w:val="0"/>
      <w:marBottom w:val="0"/>
      <w:divBdr>
        <w:top w:val="none" w:sz="0" w:space="0" w:color="auto"/>
        <w:left w:val="none" w:sz="0" w:space="0" w:color="auto"/>
        <w:bottom w:val="none" w:sz="0" w:space="0" w:color="auto"/>
        <w:right w:val="none" w:sz="0" w:space="0" w:color="auto"/>
      </w:divBdr>
      <w:divsChild>
        <w:div w:id="1488328037">
          <w:marLeft w:val="0"/>
          <w:marRight w:val="0"/>
          <w:marTop w:val="0"/>
          <w:marBottom w:val="0"/>
          <w:divBdr>
            <w:top w:val="none" w:sz="0" w:space="0" w:color="auto"/>
            <w:left w:val="none" w:sz="0" w:space="0" w:color="auto"/>
            <w:bottom w:val="none" w:sz="0" w:space="0" w:color="auto"/>
            <w:right w:val="none" w:sz="0" w:space="0" w:color="auto"/>
          </w:divBdr>
          <w:divsChild>
            <w:div w:id="1699038749">
              <w:marLeft w:val="0"/>
              <w:marRight w:val="0"/>
              <w:marTop w:val="0"/>
              <w:marBottom w:val="0"/>
              <w:divBdr>
                <w:top w:val="none" w:sz="0" w:space="0" w:color="auto"/>
                <w:left w:val="none" w:sz="0" w:space="0" w:color="auto"/>
                <w:bottom w:val="none" w:sz="0" w:space="0" w:color="auto"/>
                <w:right w:val="none" w:sz="0" w:space="0" w:color="auto"/>
              </w:divBdr>
              <w:divsChild>
                <w:div w:id="88926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69357">
      <w:bodyDiv w:val="1"/>
      <w:marLeft w:val="0"/>
      <w:marRight w:val="0"/>
      <w:marTop w:val="0"/>
      <w:marBottom w:val="0"/>
      <w:divBdr>
        <w:top w:val="none" w:sz="0" w:space="0" w:color="auto"/>
        <w:left w:val="none" w:sz="0" w:space="0" w:color="auto"/>
        <w:bottom w:val="none" w:sz="0" w:space="0" w:color="auto"/>
        <w:right w:val="none" w:sz="0" w:space="0" w:color="auto"/>
      </w:divBdr>
    </w:div>
    <w:div w:id="1427338485">
      <w:bodyDiv w:val="1"/>
      <w:marLeft w:val="0"/>
      <w:marRight w:val="0"/>
      <w:marTop w:val="0"/>
      <w:marBottom w:val="0"/>
      <w:divBdr>
        <w:top w:val="none" w:sz="0" w:space="0" w:color="auto"/>
        <w:left w:val="none" w:sz="0" w:space="0" w:color="auto"/>
        <w:bottom w:val="none" w:sz="0" w:space="0" w:color="auto"/>
        <w:right w:val="none" w:sz="0" w:space="0" w:color="auto"/>
      </w:divBdr>
    </w:div>
    <w:div w:id="1436173297">
      <w:bodyDiv w:val="1"/>
      <w:marLeft w:val="0"/>
      <w:marRight w:val="0"/>
      <w:marTop w:val="0"/>
      <w:marBottom w:val="0"/>
      <w:divBdr>
        <w:top w:val="none" w:sz="0" w:space="0" w:color="auto"/>
        <w:left w:val="none" w:sz="0" w:space="0" w:color="auto"/>
        <w:bottom w:val="none" w:sz="0" w:space="0" w:color="auto"/>
        <w:right w:val="none" w:sz="0" w:space="0" w:color="auto"/>
      </w:divBdr>
    </w:div>
    <w:div w:id="1440679771">
      <w:bodyDiv w:val="1"/>
      <w:marLeft w:val="0"/>
      <w:marRight w:val="0"/>
      <w:marTop w:val="0"/>
      <w:marBottom w:val="0"/>
      <w:divBdr>
        <w:top w:val="none" w:sz="0" w:space="0" w:color="auto"/>
        <w:left w:val="none" w:sz="0" w:space="0" w:color="auto"/>
        <w:bottom w:val="none" w:sz="0" w:space="0" w:color="auto"/>
        <w:right w:val="none" w:sz="0" w:space="0" w:color="auto"/>
      </w:divBdr>
    </w:div>
    <w:div w:id="1444113490">
      <w:bodyDiv w:val="1"/>
      <w:marLeft w:val="0"/>
      <w:marRight w:val="0"/>
      <w:marTop w:val="0"/>
      <w:marBottom w:val="0"/>
      <w:divBdr>
        <w:top w:val="none" w:sz="0" w:space="0" w:color="auto"/>
        <w:left w:val="none" w:sz="0" w:space="0" w:color="auto"/>
        <w:bottom w:val="none" w:sz="0" w:space="0" w:color="auto"/>
        <w:right w:val="none" w:sz="0" w:space="0" w:color="auto"/>
      </w:divBdr>
    </w:div>
    <w:div w:id="1452674535">
      <w:bodyDiv w:val="1"/>
      <w:marLeft w:val="0"/>
      <w:marRight w:val="0"/>
      <w:marTop w:val="0"/>
      <w:marBottom w:val="0"/>
      <w:divBdr>
        <w:top w:val="none" w:sz="0" w:space="0" w:color="auto"/>
        <w:left w:val="none" w:sz="0" w:space="0" w:color="auto"/>
        <w:bottom w:val="none" w:sz="0" w:space="0" w:color="auto"/>
        <w:right w:val="none" w:sz="0" w:space="0" w:color="auto"/>
      </w:divBdr>
    </w:div>
    <w:div w:id="1453741367">
      <w:bodyDiv w:val="1"/>
      <w:marLeft w:val="0"/>
      <w:marRight w:val="0"/>
      <w:marTop w:val="0"/>
      <w:marBottom w:val="0"/>
      <w:divBdr>
        <w:top w:val="none" w:sz="0" w:space="0" w:color="auto"/>
        <w:left w:val="none" w:sz="0" w:space="0" w:color="auto"/>
        <w:bottom w:val="none" w:sz="0" w:space="0" w:color="auto"/>
        <w:right w:val="none" w:sz="0" w:space="0" w:color="auto"/>
      </w:divBdr>
    </w:div>
    <w:div w:id="1480996318">
      <w:bodyDiv w:val="1"/>
      <w:marLeft w:val="0"/>
      <w:marRight w:val="0"/>
      <w:marTop w:val="0"/>
      <w:marBottom w:val="0"/>
      <w:divBdr>
        <w:top w:val="none" w:sz="0" w:space="0" w:color="auto"/>
        <w:left w:val="none" w:sz="0" w:space="0" w:color="auto"/>
        <w:bottom w:val="none" w:sz="0" w:space="0" w:color="auto"/>
        <w:right w:val="none" w:sz="0" w:space="0" w:color="auto"/>
      </w:divBdr>
    </w:div>
    <w:div w:id="1489127548">
      <w:bodyDiv w:val="1"/>
      <w:marLeft w:val="0"/>
      <w:marRight w:val="0"/>
      <w:marTop w:val="0"/>
      <w:marBottom w:val="0"/>
      <w:divBdr>
        <w:top w:val="none" w:sz="0" w:space="0" w:color="auto"/>
        <w:left w:val="none" w:sz="0" w:space="0" w:color="auto"/>
        <w:bottom w:val="none" w:sz="0" w:space="0" w:color="auto"/>
        <w:right w:val="none" w:sz="0" w:space="0" w:color="auto"/>
      </w:divBdr>
    </w:div>
    <w:div w:id="1503548328">
      <w:bodyDiv w:val="1"/>
      <w:marLeft w:val="0"/>
      <w:marRight w:val="0"/>
      <w:marTop w:val="0"/>
      <w:marBottom w:val="0"/>
      <w:divBdr>
        <w:top w:val="none" w:sz="0" w:space="0" w:color="auto"/>
        <w:left w:val="none" w:sz="0" w:space="0" w:color="auto"/>
        <w:bottom w:val="none" w:sz="0" w:space="0" w:color="auto"/>
        <w:right w:val="none" w:sz="0" w:space="0" w:color="auto"/>
      </w:divBdr>
    </w:div>
    <w:div w:id="1510174628">
      <w:bodyDiv w:val="1"/>
      <w:marLeft w:val="0"/>
      <w:marRight w:val="0"/>
      <w:marTop w:val="0"/>
      <w:marBottom w:val="0"/>
      <w:divBdr>
        <w:top w:val="none" w:sz="0" w:space="0" w:color="auto"/>
        <w:left w:val="none" w:sz="0" w:space="0" w:color="auto"/>
        <w:bottom w:val="none" w:sz="0" w:space="0" w:color="auto"/>
        <w:right w:val="none" w:sz="0" w:space="0" w:color="auto"/>
      </w:divBdr>
    </w:div>
    <w:div w:id="1526016315">
      <w:bodyDiv w:val="1"/>
      <w:marLeft w:val="0"/>
      <w:marRight w:val="0"/>
      <w:marTop w:val="0"/>
      <w:marBottom w:val="0"/>
      <w:divBdr>
        <w:top w:val="none" w:sz="0" w:space="0" w:color="auto"/>
        <w:left w:val="none" w:sz="0" w:space="0" w:color="auto"/>
        <w:bottom w:val="none" w:sz="0" w:space="0" w:color="auto"/>
        <w:right w:val="none" w:sz="0" w:space="0" w:color="auto"/>
      </w:divBdr>
    </w:div>
    <w:div w:id="1531529195">
      <w:bodyDiv w:val="1"/>
      <w:marLeft w:val="0"/>
      <w:marRight w:val="0"/>
      <w:marTop w:val="0"/>
      <w:marBottom w:val="0"/>
      <w:divBdr>
        <w:top w:val="none" w:sz="0" w:space="0" w:color="auto"/>
        <w:left w:val="none" w:sz="0" w:space="0" w:color="auto"/>
        <w:bottom w:val="none" w:sz="0" w:space="0" w:color="auto"/>
        <w:right w:val="none" w:sz="0" w:space="0" w:color="auto"/>
      </w:divBdr>
    </w:div>
    <w:div w:id="1535190946">
      <w:bodyDiv w:val="1"/>
      <w:marLeft w:val="0"/>
      <w:marRight w:val="0"/>
      <w:marTop w:val="0"/>
      <w:marBottom w:val="0"/>
      <w:divBdr>
        <w:top w:val="none" w:sz="0" w:space="0" w:color="auto"/>
        <w:left w:val="none" w:sz="0" w:space="0" w:color="auto"/>
        <w:bottom w:val="none" w:sz="0" w:space="0" w:color="auto"/>
        <w:right w:val="none" w:sz="0" w:space="0" w:color="auto"/>
      </w:divBdr>
    </w:div>
    <w:div w:id="1537545616">
      <w:bodyDiv w:val="1"/>
      <w:marLeft w:val="0"/>
      <w:marRight w:val="0"/>
      <w:marTop w:val="0"/>
      <w:marBottom w:val="0"/>
      <w:divBdr>
        <w:top w:val="none" w:sz="0" w:space="0" w:color="auto"/>
        <w:left w:val="none" w:sz="0" w:space="0" w:color="auto"/>
        <w:bottom w:val="none" w:sz="0" w:space="0" w:color="auto"/>
        <w:right w:val="none" w:sz="0" w:space="0" w:color="auto"/>
      </w:divBdr>
    </w:div>
    <w:div w:id="1541237145">
      <w:bodyDiv w:val="1"/>
      <w:marLeft w:val="0"/>
      <w:marRight w:val="0"/>
      <w:marTop w:val="0"/>
      <w:marBottom w:val="0"/>
      <w:divBdr>
        <w:top w:val="none" w:sz="0" w:space="0" w:color="auto"/>
        <w:left w:val="none" w:sz="0" w:space="0" w:color="auto"/>
        <w:bottom w:val="none" w:sz="0" w:space="0" w:color="auto"/>
        <w:right w:val="none" w:sz="0" w:space="0" w:color="auto"/>
      </w:divBdr>
    </w:div>
    <w:div w:id="1544908414">
      <w:bodyDiv w:val="1"/>
      <w:marLeft w:val="0"/>
      <w:marRight w:val="0"/>
      <w:marTop w:val="0"/>
      <w:marBottom w:val="0"/>
      <w:divBdr>
        <w:top w:val="none" w:sz="0" w:space="0" w:color="auto"/>
        <w:left w:val="none" w:sz="0" w:space="0" w:color="auto"/>
        <w:bottom w:val="none" w:sz="0" w:space="0" w:color="auto"/>
        <w:right w:val="none" w:sz="0" w:space="0" w:color="auto"/>
      </w:divBdr>
    </w:div>
    <w:div w:id="1547911157">
      <w:bodyDiv w:val="1"/>
      <w:marLeft w:val="0"/>
      <w:marRight w:val="0"/>
      <w:marTop w:val="0"/>
      <w:marBottom w:val="0"/>
      <w:divBdr>
        <w:top w:val="none" w:sz="0" w:space="0" w:color="auto"/>
        <w:left w:val="none" w:sz="0" w:space="0" w:color="auto"/>
        <w:bottom w:val="none" w:sz="0" w:space="0" w:color="auto"/>
        <w:right w:val="none" w:sz="0" w:space="0" w:color="auto"/>
      </w:divBdr>
    </w:div>
    <w:div w:id="1550142557">
      <w:bodyDiv w:val="1"/>
      <w:marLeft w:val="0"/>
      <w:marRight w:val="0"/>
      <w:marTop w:val="0"/>
      <w:marBottom w:val="0"/>
      <w:divBdr>
        <w:top w:val="none" w:sz="0" w:space="0" w:color="auto"/>
        <w:left w:val="none" w:sz="0" w:space="0" w:color="auto"/>
        <w:bottom w:val="none" w:sz="0" w:space="0" w:color="auto"/>
        <w:right w:val="none" w:sz="0" w:space="0" w:color="auto"/>
      </w:divBdr>
    </w:div>
    <w:div w:id="1560171662">
      <w:bodyDiv w:val="1"/>
      <w:marLeft w:val="0"/>
      <w:marRight w:val="0"/>
      <w:marTop w:val="0"/>
      <w:marBottom w:val="0"/>
      <w:divBdr>
        <w:top w:val="none" w:sz="0" w:space="0" w:color="auto"/>
        <w:left w:val="none" w:sz="0" w:space="0" w:color="auto"/>
        <w:bottom w:val="none" w:sz="0" w:space="0" w:color="auto"/>
        <w:right w:val="none" w:sz="0" w:space="0" w:color="auto"/>
      </w:divBdr>
    </w:div>
    <w:div w:id="1562253754">
      <w:bodyDiv w:val="1"/>
      <w:marLeft w:val="0"/>
      <w:marRight w:val="0"/>
      <w:marTop w:val="0"/>
      <w:marBottom w:val="0"/>
      <w:divBdr>
        <w:top w:val="none" w:sz="0" w:space="0" w:color="auto"/>
        <w:left w:val="none" w:sz="0" w:space="0" w:color="auto"/>
        <w:bottom w:val="none" w:sz="0" w:space="0" w:color="auto"/>
        <w:right w:val="none" w:sz="0" w:space="0" w:color="auto"/>
      </w:divBdr>
    </w:div>
    <w:div w:id="1570849146">
      <w:bodyDiv w:val="1"/>
      <w:marLeft w:val="0"/>
      <w:marRight w:val="0"/>
      <w:marTop w:val="0"/>
      <w:marBottom w:val="0"/>
      <w:divBdr>
        <w:top w:val="none" w:sz="0" w:space="0" w:color="auto"/>
        <w:left w:val="none" w:sz="0" w:space="0" w:color="auto"/>
        <w:bottom w:val="none" w:sz="0" w:space="0" w:color="auto"/>
        <w:right w:val="none" w:sz="0" w:space="0" w:color="auto"/>
      </w:divBdr>
    </w:div>
    <w:div w:id="1572621040">
      <w:bodyDiv w:val="1"/>
      <w:marLeft w:val="0"/>
      <w:marRight w:val="0"/>
      <w:marTop w:val="0"/>
      <w:marBottom w:val="0"/>
      <w:divBdr>
        <w:top w:val="none" w:sz="0" w:space="0" w:color="auto"/>
        <w:left w:val="none" w:sz="0" w:space="0" w:color="auto"/>
        <w:bottom w:val="none" w:sz="0" w:space="0" w:color="auto"/>
        <w:right w:val="none" w:sz="0" w:space="0" w:color="auto"/>
      </w:divBdr>
    </w:div>
    <w:div w:id="1577856377">
      <w:bodyDiv w:val="1"/>
      <w:marLeft w:val="0"/>
      <w:marRight w:val="0"/>
      <w:marTop w:val="0"/>
      <w:marBottom w:val="0"/>
      <w:divBdr>
        <w:top w:val="none" w:sz="0" w:space="0" w:color="auto"/>
        <w:left w:val="none" w:sz="0" w:space="0" w:color="auto"/>
        <w:bottom w:val="none" w:sz="0" w:space="0" w:color="auto"/>
        <w:right w:val="none" w:sz="0" w:space="0" w:color="auto"/>
      </w:divBdr>
    </w:div>
    <w:div w:id="1620914353">
      <w:bodyDiv w:val="1"/>
      <w:marLeft w:val="0"/>
      <w:marRight w:val="0"/>
      <w:marTop w:val="0"/>
      <w:marBottom w:val="0"/>
      <w:divBdr>
        <w:top w:val="none" w:sz="0" w:space="0" w:color="auto"/>
        <w:left w:val="none" w:sz="0" w:space="0" w:color="auto"/>
        <w:bottom w:val="none" w:sz="0" w:space="0" w:color="auto"/>
        <w:right w:val="none" w:sz="0" w:space="0" w:color="auto"/>
      </w:divBdr>
    </w:div>
    <w:div w:id="1632859943">
      <w:bodyDiv w:val="1"/>
      <w:marLeft w:val="0"/>
      <w:marRight w:val="0"/>
      <w:marTop w:val="0"/>
      <w:marBottom w:val="0"/>
      <w:divBdr>
        <w:top w:val="none" w:sz="0" w:space="0" w:color="auto"/>
        <w:left w:val="none" w:sz="0" w:space="0" w:color="auto"/>
        <w:bottom w:val="none" w:sz="0" w:space="0" w:color="auto"/>
        <w:right w:val="none" w:sz="0" w:space="0" w:color="auto"/>
      </w:divBdr>
    </w:div>
    <w:div w:id="1636907526">
      <w:bodyDiv w:val="1"/>
      <w:marLeft w:val="0"/>
      <w:marRight w:val="0"/>
      <w:marTop w:val="0"/>
      <w:marBottom w:val="0"/>
      <w:divBdr>
        <w:top w:val="none" w:sz="0" w:space="0" w:color="auto"/>
        <w:left w:val="none" w:sz="0" w:space="0" w:color="auto"/>
        <w:bottom w:val="none" w:sz="0" w:space="0" w:color="auto"/>
        <w:right w:val="none" w:sz="0" w:space="0" w:color="auto"/>
      </w:divBdr>
      <w:divsChild>
        <w:div w:id="1543327419">
          <w:marLeft w:val="0"/>
          <w:marRight w:val="0"/>
          <w:marTop w:val="0"/>
          <w:marBottom w:val="0"/>
          <w:divBdr>
            <w:top w:val="none" w:sz="0" w:space="0" w:color="auto"/>
            <w:left w:val="none" w:sz="0" w:space="0" w:color="auto"/>
            <w:bottom w:val="none" w:sz="0" w:space="0" w:color="auto"/>
            <w:right w:val="none" w:sz="0" w:space="0" w:color="auto"/>
          </w:divBdr>
          <w:divsChild>
            <w:div w:id="94178928">
              <w:marLeft w:val="0"/>
              <w:marRight w:val="0"/>
              <w:marTop w:val="0"/>
              <w:marBottom w:val="0"/>
              <w:divBdr>
                <w:top w:val="none" w:sz="0" w:space="0" w:color="auto"/>
                <w:left w:val="none" w:sz="0" w:space="0" w:color="auto"/>
                <w:bottom w:val="none" w:sz="0" w:space="0" w:color="auto"/>
                <w:right w:val="none" w:sz="0" w:space="0" w:color="auto"/>
              </w:divBdr>
              <w:divsChild>
                <w:div w:id="1250388342">
                  <w:marLeft w:val="0"/>
                  <w:marRight w:val="0"/>
                  <w:marTop w:val="0"/>
                  <w:marBottom w:val="0"/>
                  <w:divBdr>
                    <w:top w:val="none" w:sz="0" w:space="0" w:color="auto"/>
                    <w:left w:val="none" w:sz="0" w:space="0" w:color="auto"/>
                    <w:bottom w:val="none" w:sz="0" w:space="0" w:color="auto"/>
                    <w:right w:val="none" w:sz="0" w:space="0" w:color="auto"/>
                  </w:divBdr>
                </w:div>
              </w:divsChild>
            </w:div>
            <w:div w:id="179003537">
              <w:marLeft w:val="0"/>
              <w:marRight w:val="0"/>
              <w:marTop w:val="0"/>
              <w:marBottom w:val="0"/>
              <w:divBdr>
                <w:top w:val="none" w:sz="0" w:space="0" w:color="auto"/>
                <w:left w:val="none" w:sz="0" w:space="0" w:color="auto"/>
                <w:bottom w:val="none" w:sz="0" w:space="0" w:color="auto"/>
                <w:right w:val="none" w:sz="0" w:space="0" w:color="auto"/>
              </w:divBdr>
              <w:divsChild>
                <w:div w:id="138105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6301">
          <w:marLeft w:val="0"/>
          <w:marRight w:val="0"/>
          <w:marTop w:val="0"/>
          <w:marBottom w:val="0"/>
          <w:divBdr>
            <w:top w:val="none" w:sz="0" w:space="0" w:color="auto"/>
            <w:left w:val="none" w:sz="0" w:space="0" w:color="auto"/>
            <w:bottom w:val="none" w:sz="0" w:space="0" w:color="auto"/>
            <w:right w:val="none" w:sz="0" w:space="0" w:color="auto"/>
          </w:divBdr>
          <w:divsChild>
            <w:div w:id="1724790731">
              <w:marLeft w:val="0"/>
              <w:marRight w:val="0"/>
              <w:marTop w:val="0"/>
              <w:marBottom w:val="0"/>
              <w:divBdr>
                <w:top w:val="none" w:sz="0" w:space="0" w:color="auto"/>
                <w:left w:val="none" w:sz="0" w:space="0" w:color="auto"/>
                <w:bottom w:val="none" w:sz="0" w:space="0" w:color="auto"/>
                <w:right w:val="none" w:sz="0" w:space="0" w:color="auto"/>
              </w:divBdr>
              <w:divsChild>
                <w:div w:id="18508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6114">
      <w:bodyDiv w:val="1"/>
      <w:marLeft w:val="0"/>
      <w:marRight w:val="0"/>
      <w:marTop w:val="0"/>
      <w:marBottom w:val="0"/>
      <w:divBdr>
        <w:top w:val="none" w:sz="0" w:space="0" w:color="auto"/>
        <w:left w:val="none" w:sz="0" w:space="0" w:color="auto"/>
        <w:bottom w:val="none" w:sz="0" w:space="0" w:color="auto"/>
        <w:right w:val="none" w:sz="0" w:space="0" w:color="auto"/>
      </w:divBdr>
    </w:div>
    <w:div w:id="1659336674">
      <w:bodyDiv w:val="1"/>
      <w:marLeft w:val="0"/>
      <w:marRight w:val="0"/>
      <w:marTop w:val="0"/>
      <w:marBottom w:val="0"/>
      <w:divBdr>
        <w:top w:val="none" w:sz="0" w:space="0" w:color="auto"/>
        <w:left w:val="none" w:sz="0" w:space="0" w:color="auto"/>
        <w:bottom w:val="none" w:sz="0" w:space="0" w:color="auto"/>
        <w:right w:val="none" w:sz="0" w:space="0" w:color="auto"/>
      </w:divBdr>
    </w:div>
    <w:div w:id="1673339520">
      <w:bodyDiv w:val="1"/>
      <w:marLeft w:val="0"/>
      <w:marRight w:val="0"/>
      <w:marTop w:val="0"/>
      <w:marBottom w:val="0"/>
      <w:divBdr>
        <w:top w:val="none" w:sz="0" w:space="0" w:color="auto"/>
        <w:left w:val="none" w:sz="0" w:space="0" w:color="auto"/>
        <w:bottom w:val="none" w:sz="0" w:space="0" w:color="auto"/>
        <w:right w:val="none" w:sz="0" w:space="0" w:color="auto"/>
      </w:divBdr>
    </w:div>
    <w:div w:id="1681662565">
      <w:bodyDiv w:val="1"/>
      <w:marLeft w:val="0"/>
      <w:marRight w:val="0"/>
      <w:marTop w:val="0"/>
      <w:marBottom w:val="0"/>
      <w:divBdr>
        <w:top w:val="none" w:sz="0" w:space="0" w:color="auto"/>
        <w:left w:val="none" w:sz="0" w:space="0" w:color="auto"/>
        <w:bottom w:val="none" w:sz="0" w:space="0" w:color="auto"/>
        <w:right w:val="none" w:sz="0" w:space="0" w:color="auto"/>
      </w:divBdr>
      <w:divsChild>
        <w:div w:id="605041763">
          <w:marLeft w:val="0"/>
          <w:marRight w:val="0"/>
          <w:marTop w:val="0"/>
          <w:marBottom w:val="0"/>
          <w:divBdr>
            <w:top w:val="none" w:sz="0" w:space="0" w:color="auto"/>
            <w:left w:val="none" w:sz="0" w:space="0" w:color="auto"/>
            <w:bottom w:val="none" w:sz="0" w:space="0" w:color="auto"/>
            <w:right w:val="none" w:sz="0" w:space="0" w:color="auto"/>
          </w:divBdr>
          <w:divsChild>
            <w:div w:id="1106390070">
              <w:marLeft w:val="0"/>
              <w:marRight w:val="0"/>
              <w:marTop w:val="0"/>
              <w:marBottom w:val="0"/>
              <w:divBdr>
                <w:top w:val="none" w:sz="0" w:space="0" w:color="auto"/>
                <w:left w:val="none" w:sz="0" w:space="0" w:color="auto"/>
                <w:bottom w:val="none" w:sz="0" w:space="0" w:color="auto"/>
                <w:right w:val="none" w:sz="0" w:space="0" w:color="auto"/>
              </w:divBdr>
              <w:divsChild>
                <w:div w:id="6670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49141">
      <w:bodyDiv w:val="1"/>
      <w:marLeft w:val="0"/>
      <w:marRight w:val="0"/>
      <w:marTop w:val="0"/>
      <w:marBottom w:val="0"/>
      <w:divBdr>
        <w:top w:val="none" w:sz="0" w:space="0" w:color="auto"/>
        <w:left w:val="none" w:sz="0" w:space="0" w:color="auto"/>
        <w:bottom w:val="none" w:sz="0" w:space="0" w:color="auto"/>
        <w:right w:val="none" w:sz="0" w:space="0" w:color="auto"/>
      </w:divBdr>
    </w:div>
    <w:div w:id="1706129914">
      <w:bodyDiv w:val="1"/>
      <w:marLeft w:val="0"/>
      <w:marRight w:val="0"/>
      <w:marTop w:val="0"/>
      <w:marBottom w:val="0"/>
      <w:divBdr>
        <w:top w:val="none" w:sz="0" w:space="0" w:color="auto"/>
        <w:left w:val="none" w:sz="0" w:space="0" w:color="auto"/>
        <w:bottom w:val="none" w:sz="0" w:space="0" w:color="auto"/>
        <w:right w:val="none" w:sz="0" w:space="0" w:color="auto"/>
      </w:divBdr>
    </w:div>
    <w:div w:id="1708986932">
      <w:bodyDiv w:val="1"/>
      <w:marLeft w:val="0"/>
      <w:marRight w:val="0"/>
      <w:marTop w:val="0"/>
      <w:marBottom w:val="0"/>
      <w:divBdr>
        <w:top w:val="none" w:sz="0" w:space="0" w:color="auto"/>
        <w:left w:val="none" w:sz="0" w:space="0" w:color="auto"/>
        <w:bottom w:val="none" w:sz="0" w:space="0" w:color="auto"/>
        <w:right w:val="none" w:sz="0" w:space="0" w:color="auto"/>
      </w:divBdr>
    </w:div>
    <w:div w:id="1729956548">
      <w:bodyDiv w:val="1"/>
      <w:marLeft w:val="0"/>
      <w:marRight w:val="0"/>
      <w:marTop w:val="0"/>
      <w:marBottom w:val="0"/>
      <w:divBdr>
        <w:top w:val="none" w:sz="0" w:space="0" w:color="auto"/>
        <w:left w:val="none" w:sz="0" w:space="0" w:color="auto"/>
        <w:bottom w:val="none" w:sz="0" w:space="0" w:color="auto"/>
        <w:right w:val="none" w:sz="0" w:space="0" w:color="auto"/>
      </w:divBdr>
    </w:div>
    <w:div w:id="1732266647">
      <w:bodyDiv w:val="1"/>
      <w:marLeft w:val="0"/>
      <w:marRight w:val="0"/>
      <w:marTop w:val="0"/>
      <w:marBottom w:val="0"/>
      <w:divBdr>
        <w:top w:val="none" w:sz="0" w:space="0" w:color="auto"/>
        <w:left w:val="none" w:sz="0" w:space="0" w:color="auto"/>
        <w:bottom w:val="none" w:sz="0" w:space="0" w:color="auto"/>
        <w:right w:val="none" w:sz="0" w:space="0" w:color="auto"/>
      </w:divBdr>
    </w:div>
    <w:div w:id="1735425992">
      <w:bodyDiv w:val="1"/>
      <w:marLeft w:val="0"/>
      <w:marRight w:val="0"/>
      <w:marTop w:val="0"/>
      <w:marBottom w:val="0"/>
      <w:divBdr>
        <w:top w:val="none" w:sz="0" w:space="0" w:color="auto"/>
        <w:left w:val="none" w:sz="0" w:space="0" w:color="auto"/>
        <w:bottom w:val="none" w:sz="0" w:space="0" w:color="auto"/>
        <w:right w:val="none" w:sz="0" w:space="0" w:color="auto"/>
      </w:divBdr>
    </w:div>
    <w:div w:id="1744792268">
      <w:bodyDiv w:val="1"/>
      <w:marLeft w:val="0"/>
      <w:marRight w:val="0"/>
      <w:marTop w:val="0"/>
      <w:marBottom w:val="0"/>
      <w:divBdr>
        <w:top w:val="none" w:sz="0" w:space="0" w:color="auto"/>
        <w:left w:val="none" w:sz="0" w:space="0" w:color="auto"/>
        <w:bottom w:val="none" w:sz="0" w:space="0" w:color="auto"/>
        <w:right w:val="none" w:sz="0" w:space="0" w:color="auto"/>
      </w:divBdr>
      <w:divsChild>
        <w:div w:id="1263101258">
          <w:marLeft w:val="0"/>
          <w:marRight w:val="0"/>
          <w:marTop w:val="0"/>
          <w:marBottom w:val="0"/>
          <w:divBdr>
            <w:top w:val="none" w:sz="0" w:space="0" w:color="auto"/>
            <w:left w:val="none" w:sz="0" w:space="0" w:color="auto"/>
            <w:bottom w:val="none" w:sz="0" w:space="0" w:color="auto"/>
            <w:right w:val="none" w:sz="0" w:space="0" w:color="auto"/>
          </w:divBdr>
          <w:divsChild>
            <w:div w:id="2025281641">
              <w:marLeft w:val="0"/>
              <w:marRight w:val="0"/>
              <w:marTop w:val="0"/>
              <w:marBottom w:val="0"/>
              <w:divBdr>
                <w:top w:val="none" w:sz="0" w:space="0" w:color="auto"/>
                <w:left w:val="none" w:sz="0" w:space="0" w:color="auto"/>
                <w:bottom w:val="none" w:sz="0" w:space="0" w:color="auto"/>
                <w:right w:val="none" w:sz="0" w:space="0" w:color="auto"/>
              </w:divBdr>
              <w:divsChild>
                <w:div w:id="9616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91839">
      <w:bodyDiv w:val="1"/>
      <w:marLeft w:val="0"/>
      <w:marRight w:val="0"/>
      <w:marTop w:val="0"/>
      <w:marBottom w:val="0"/>
      <w:divBdr>
        <w:top w:val="none" w:sz="0" w:space="0" w:color="auto"/>
        <w:left w:val="none" w:sz="0" w:space="0" w:color="auto"/>
        <w:bottom w:val="none" w:sz="0" w:space="0" w:color="auto"/>
        <w:right w:val="none" w:sz="0" w:space="0" w:color="auto"/>
      </w:divBdr>
    </w:div>
    <w:div w:id="1767386448">
      <w:bodyDiv w:val="1"/>
      <w:marLeft w:val="0"/>
      <w:marRight w:val="0"/>
      <w:marTop w:val="0"/>
      <w:marBottom w:val="0"/>
      <w:divBdr>
        <w:top w:val="none" w:sz="0" w:space="0" w:color="auto"/>
        <w:left w:val="none" w:sz="0" w:space="0" w:color="auto"/>
        <w:bottom w:val="none" w:sz="0" w:space="0" w:color="auto"/>
        <w:right w:val="none" w:sz="0" w:space="0" w:color="auto"/>
      </w:divBdr>
    </w:div>
    <w:div w:id="1767579254">
      <w:bodyDiv w:val="1"/>
      <w:marLeft w:val="0"/>
      <w:marRight w:val="0"/>
      <w:marTop w:val="0"/>
      <w:marBottom w:val="0"/>
      <w:divBdr>
        <w:top w:val="none" w:sz="0" w:space="0" w:color="auto"/>
        <w:left w:val="none" w:sz="0" w:space="0" w:color="auto"/>
        <w:bottom w:val="none" w:sz="0" w:space="0" w:color="auto"/>
        <w:right w:val="none" w:sz="0" w:space="0" w:color="auto"/>
      </w:divBdr>
    </w:div>
    <w:div w:id="1781140419">
      <w:bodyDiv w:val="1"/>
      <w:marLeft w:val="0"/>
      <w:marRight w:val="0"/>
      <w:marTop w:val="0"/>
      <w:marBottom w:val="0"/>
      <w:divBdr>
        <w:top w:val="none" w:sz="0" w:space="0" w:color="auto"/>
        <w:left w:val="none" w:sz="0" w:space="0" w:color="auto"/>
        <w:bottom w:val="none" w:sz="0" w:space="0" w:color="auto"/>
        <w:right w:val="none" w:sz="0" w:space="0" w:color="auto"/>
      </w:divBdr>
    </w:div>
    <w:div w:id="1785691350">
      <w:bodyDiv w:val="1"/>
      <w:marLeft w:val="0"/>
      <w:marRight w:val="0"/>
      <w:marTop w:val="0"/>
      <w:marBottom w:val="0"/>
      <w:divBdr>
        <w:top w:val="none" w:sz="0" w:space="0" w:color="auto"/>
        <w:left w:val="none" w:sz="0" w:space="0" w:color="auto"/>
        <w:bottom w:val="none" w:sz="0" w:space="0" w:color="auto"/>
        <w:right w:val="none" w:sz="0" w:space="0" w:color="auto"/>
      </w:divBdr>
    </w:div>
    <w:div w:id="1805461280">
      <w:bodyDiv w:val="1"/>
      <w:marLeft w:val="0"/>
      <w:marRight w:val="0"/>
      <w:marTop w:val="0"/>
      <w:marBottom w:val="0"/>
      <w:divBdr>
        <w:top w:val="none" w:sz="0" w:space="0" w:color="auto"/>
        <w:left w:val="none" w:sz="0" w:space="0" w:color="auto"/>
        <w:bottom w:val="none" w:sz="0" w:space="0" w:color="auto"/>
        <w:right w:val="none" w:sz="0" w:space="0" w:color="auto"/>
      </w:divBdr>
    </w:div>
    <w:div w:id="1819035158">
      <w:bodyDiv w:val="1"/>
      <w:marLeft w:val="0"/>
      <w:marRight w:val="0"/>
      <w:marTop w:val="0"/>
      <w:marBottom w:val="0"/>
      <w:divBdr>
        <w:top w:val="none" w:sz="0" w:space="0" w:color="auto"/>
        <w:left w:val="none" w:sz="0" w:space="0" w:color="auto"/>
        <w:bottom w:val="none" w:sz="0" w:space="0" w:color="auto"/>
        <w:right w:val="none" w:sz="0" w:space="0" w:color="auto"/>
      </w:divBdr>
    </w:div>
    <w:div w:id="1827432046">
      <w:bodyDiv w:val="1"/>
      <w:marLeft w:val="0"/>
      <w:marRight w:val="0"/>
      <w:marTop w:val="0"/>
      <w:marBottom w:val="0"/>
      <w:divBdr>
        <w:top w:val="none" w:sz="0" w:space="0" w:color="auto"/>
        <w:left w:val="none" w:sz="0" w:space="0" w:color="auto"/>
        <w:bottom w:val="none" w:sz="0" w:space="0" w:color="auto"/>
        <w:right w:val="none" w:sz="0" w:space="0" w:color="auto"/>
      </w:divBdr>
    </w:div>
    <w:div w:id="1829511656">
      <w:bodyDiv w:val="1"/>
      <w:marLeft w:val="0"/>
      <w:marRight w:val="0"/>
      <w:marTop w:val="0"/>
      <w:marBottom w:val="0"/>
      <w:divBdr>
        <w:top w:val="none" w:sz="0" w:space="0" w:color="auto"/>
        <w:left w:val="none" w:sz="0" w:space="0" w:color="auto"/>
        <w:bottom w:val="none" w:sz="0" w:space="0" w:color="auto"/>
        <w:right w:val="none" w:sz="0" w:space="0" w:color="auto"/>
      </w:divBdr>
      <w:divsChild>
        <w:div w:id="880747809">
          <w:marLeft w:val="0"/>
          <w:marRight w:val="0"/>
          <w:marTop w:val="0"/>
          <w:marBottom w:val="0"/>
          <w:divBdr>
            <w:top w:val="none" w:sz="0" w:space="0" w:color="auto"/>
            <w:left w:val="none" w:sz="0" w:space="0" w:color="auto"/>
            <w:bottom w:val="none" w:sz="0" w:space="0" w:color="auto"/>
            <w:right w:val="none" w:sz="0" w:space="0" w:color="auto"/>
          </w:divBdr>
          <w:divsChild>
            <w:div w:id="205994103">
              <w:marLeft w:val="0"/>
              <w:marRight w:val="0"/>
              <w:marTop w:val="0"/>
              <w:marBottom w:val="0"/>
              <w:divBdr>
                <w:top w:val="none" w:sz="0" w:space="0" w:color="auto"/>
                <w:left w:val="none" w:sz="0" w:space="0" w:color="auto"/>
                <w:bottom w:val="none" w:sz="0" w:space="0" w:color="auto"/>
                <w:right w:val="none" w:sz="0" w:space="0" w:color="auto"/>
              </w:divBdr>
              <w:divsChild>
                <w:div w:id="793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461565">
      <w:bodyDiv w:val="1"/>
      <w:marLeft w:val="0"/>
      <w:marRight w:val="0"/>
      <w:marTop w:val="0"/>
      <w:marBottom w:val="0"/>
      <w:divBdr>
        <w:top w:val="none" w:sz="0" w:space="0" w:color="auto"/>
        <w:left w:val="none" w:sz="0" w:space="0" w:color="auto"/>
        <w:bottom w:val="none" w:sz="0" w:space="0" w:color="auto"/>
        <w:right w:val="none" w:sz="0" w:space="0" w:color="auto"/>
      </w:divBdr>
    </w:div>
    <w:div w:id="1840926787">
      <w:bodyDiv w:val="1"/>
      <w:marLeft w:val="0"/>
      <w:marRight w:val="0"/>
      <w:marTop w:val="0"/>
      <w:marBottom w:val="0"/>
      <w:divBdr>
        <w:top w:val="none" w:sz="0" w:space="0" w:color="auto"/>
        <w:left w:val="none" w:sz="0" w:space="0" w:color="auto"/>
        <w:bottom w:val="none" w:sz="0" w:space="0" w:color="auto"/>
        <w:right w:val="none" w:sz="0" w:space="0" w:color="auto"/>
      </w:divBdr>
    </w:div>
    <w:div w:id="1851096708">
      <w:bodyDiv w:val="1"/>
      <w:marLeft w:val="0"/>
      <w:marRight w:val="0"/>
      <w:marTop w:val="0"/>
      <w:marBottom w:val="0"/>
      <w:divBdr>
        <w:top w:val="none" w:sz="0" w:space="0" w:color="auto"/>
        <w:left w:val="none" w:sz="0" w:space="0" w:color="auto"/>
        <w:bottom w:val="none" w:sz="0" w:space="0" w:color="auto"/>
        <w:right w:val="none" w:sz="0" w:space="0" w:color="auto"/>
      </w:divBdr>
      <w:divsChild>
        <w:div w:id="1411124531">
          <w:marLeft w:val="0"/>
          <w:marRight w:val="0"/>
          <w:marTop w:val="0"/>
          <w:marBottom w:val="0"/>
          <w:divBdr>
            <w:top w:val="none" w:sz="0" w:space="0" w:color="auto"/>
            <w:left w:val="none" w:sz="0" w:space="0" w:color="auto"/>
            <w:bottom w:val="none" w:sz="0" w:space="0" w:color="auto"/>
            <w:right w:val="none" w:sz="0" w:space="0" w:color="auto"/>
          </w:divBdr>
          <w:divsChild>
            <w:div w:id="1457136127">
              <w:marLeft w:val="0"/>
              <w:marRight w:val="0"/>
              <w:marTop w:val="0"/>
              <w:marBottom w:val="0"/>
              <w:divBdr>
                <w:top w:val="none" w:sz="0" w:space="0" w:color="auto"/>
                <w:left w:val="none" w:sz="0" w:space="0" w:color="auto"/>
                <w:bottom w:val="none" w:sz="0" w:space="0" w:color="auto"/>
                <w:right w:val="none" w:sz="0" w:space="0" w:color="auto"/>
              </w:divBdr>
              <w:divsChild>
                <w:div w:id="24118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0080">
      <w:bodyDiv w:val="1"/>
      <w:marLeft w:val="0"/>
      <w:marRight w:val="0"/>
      <w:marTop w:val="0"/>
      <w:marBottom w:val="0"/>
      <w:divBdr>
        <w:top w:val="none" w:sz="0" w:space="0" w:color="auto"/>
        <w:left w:val="none" w:sz="0" w:space="0" w:color="auto"/>
        <w:bottom w:val="none" w:sz="0" w:space="0" w:color="auto"/>
        <w:right w:val="none" w:sz="0" w:space="0" w:color="auto"/>
      </w:divBdr>
    </w:div>
    <w:div w:id="1871382055">
      <w:bodyDiv w:val="1"/>
      <w:marLeft w:val="0"/>
      <w:marRight w:val="0"/>
      <w:marTop w:val="0"/>
      <w:marBottom w:val="0"/>
      <w:divBdr>
        <w:top w:val="none" w:sz="0" w:space="0" w:color="auto"/>
        <w:left w:val="none" w:sz="0" w:space="0" w:color="auto"/>
        <w:bottom w:val="none" w:sz="0" w:space="0" w:color="auto"/>
        <w:right w:val="none" w:sz="0" w:space="0" w:color="auto"/>
      </w:divBdr>
      <w:divsChild>
        <w:div w:id="895819254">
          <w:marLeft w:val="0"/>
          <w:marRight w:val="0"/>
          <w:marTop w:val="0"/>
          <w:marBottom w:val="0"/>
          <w:divBdr>
            <w:top w:val="none" w:sz="0" w:space="0" w:color="auto"/>
            <w:left w:val="none" w:sz="0" w:space="0" w:color="auto"/>
            <w:bottom w:val="none" w:sz="0" w:space="0" w:color="auto"/>
            <w:right w:val="none" w:sz="0" w:space="0" w:color="auto"/>
          </w:divBdr>
          <w:divsChild>
            <w:div w:id="1396665900">
              <w:marLeft w:val="0"/>
              <w:marRight w:val="0"/>
              <w:marTop w:val="0"/>
              <w:marBottom w:val="0"/>
              <w:divBdr>
                <w:top w:val="none" w:sz="0" w:space="0" w:color="auto"/>
                <w:left w:val="none" w:sz="0" w:space="0" w:color="auto"/>
                <w:bottom w:val="none" w:sz="0" w:space="0" w:color="auto"/>
                <w:right w:val="none" w:sz="0" w:space="0" w:color="auto"/>
              </w:divBdr>
              <w:divsChild>
                <w:div w:id="804589491">
                  <w:marLeft w:val="0"/>
                  <w:marRight w:val="0"/>
                  <w:marTop w:val="0"/>
                  <w:marBottom w:val="0"/>
                  <w:divBdr>
                    <w:top w:val="none" w:sz="0" w:space="0" w:color="auto"/>
                    <w:left w:val="none" w:sz="0" w:space="0" w:color="auto"/>
                    <w:bottom w:val="none" w:sz="0" w:space="0" w:color="auto"/>
                    <w:right w:val="none" w:sz="0" w:space="0" w:color="auto"/>
                  </w:divBdr>
                  <w:divsChild>
                    <w:div w:id="174896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544823">
      <w:bodyDiv w:val="1"/>
      <w:marLeft w:val="0"/>
      <w:marRight w:val="0"/>
      <w:marTop w:val="0"/>
      <w:marBottom w:val="0"/>
      <w:divBdr>
        <w:top w:val="none" w:sz="0" w:space="0" w:color="auto"/>
        <w:left w:val="none" w:sz="0" w:space="0" w:color="auto"/>
        <w:bottom w:val="none" w:sz="0" w:space="0" w:color="auto"/>
        <w:right w:val="none" w:sz="0" w:space="0" w:color="auto"/>
      </w:divBdr>
    </w:div>
    <w:div w:id="1885559224">
      <w:bodyDiv w:val="1"/>
      <w:marLeft w:val="0"/>
      <w:marRight w:val="0"/>
      <w:marTop w:val="0"/>
      <w:marBottom w:val="0"/>
      <w:divBdr>
        <w:top w:val="none" w:sz="0" w:space="0" w:color="auto"/>
        <w:left w:val="none" w:sz="0" w:space="0" w:color="auto"/>
        <w:bottom w:val="none" w:sz="0" w:space="0" w:color="auto"/>
        <w:right w:val="none" w:sz="0" w:space="0" w:color="auto"/>
      </w:divBdr>
    </w:div>
    <w:div w:id="1899169432">
      <w:bodyDiv w:val="1"/>
      <w:marLeft w:val="0"/>
      <w:marRight w:val="0"/>
      <w:marTop w:val="0"/>
      <w:marBottom w:val="0"/>
      <w:divBdr>
        <w:top w:val="none" w:sz="0" w:space="0" w:color="auto"/>
        <w:left w:val="none" w:sz="0" w:space="0" w:color="auto"/>
        <w:bottom w:val="none" w:sz="0" w:space="0" w:color="auto"/>
        <w:right w:val="none" w:sz="0" w:space="0" w:color="auto"/>
      </w:divBdr>
    </w:div>
    <w:div w:id="1902909814">
      <w:bodyDiv w:val="1"/>
      <w:marLeft w:val="0"/>
      <w:marRight w:val="0"/>
      <w:marTop w:val="0"/>
      <w:marBottom w:val="0"/>
      <w:divBdr>
        <w:top w:val="none" w:sz="0" w:space="0" w:color="auto"/>
        <w:left w:val="none" w:sz="0" w:space="0" w:color="auto"/>
        <w:bottom w:val="none" w:sz="0" w:space="0" w:color="auto"/>
        <w:right w:val="none" w:sz="0" w:space="0" w:color="auto"/>
      </w:divBdr>
    </w:div>
    <w:div w:id="1905334140">
      <w:bodyDiv w:val="1"/>
      <w:marLeft w:val="0"/>
      <w:marRight w:val="0"/>
      <w:marTop w:val="0"/>
      <w:marBottom w:val="0"/>
      <w:divBdr>
        <w:top w:val="none" w:sz="0" w:space="0" w:color="auto"/>
        <w:left w:val="none" w:sz="0" w:space="0" w:color="auto"/>
        <w:bottom w:val="none" w:sz="0" w:space="0" w:color="auto"/>
        <w:right w:val="none" w:sz="0" w:space="0" w:color="auto"/>
      </w:divBdr>
    </w:div>
    <w:div w:id="1910071007">
      <w:bodyDiv w:val="1"/>
      <w:marLeft w:val="0"/>
      <w:marRight w:val="0"/>
      <w:marTop w:val="0"/>
      <w:marBottom w:val="0"/>
      <w:divBdr>
        <w:top w:val="none" w:sz="0" w:space="0" w:color="auto"/>
        <w:left w:val="none" w:sz="0" w:space="0" w:color="auto"/>
        <w:bottom w:val="none" w:sz="0" w:space="0" w:color="auto"/>
        <w:right w:val="none" w:sz="0" w:space="0" w:color="auto"/>
      </w:divBdr>
    </w:div>
    <w:div w:id="1911230396">
      <w:bodyDiv w:val="1"/>
      <w:marLeft w:val="0"/>
      <w:marRight w:val="0"/>
      <w:marTop w:val="0"/>
      <w:marBottom w:val="0"/>
      <w:divBdr>
        <w:top w:val="none" w:sz="0" w:space="0" w:color="auto"/>
        <w:left w:val="none" w:sz="0" w:space="0" w:color="auto"/>
        <w:bottom w:val="none" w:sz="0" w:space="0" w:color="auto"/>
        <w:right w:val="none" w:sz="0" w:space="0" w:color="auto"/>
      </w:divBdr>
    </w:div>
    <w:div w:id="1917743126">
      <w:bodyDiv w:val="1"/>
      <w:marLeft w:val="0"/>
      <w:marRight w:val="0"/>
      <w:marTop w:val="0"/>
      <w:marBottom w:val="0"/>
      <w:divBdr>
        <w:top w:val="none" w:sz="0" w:space="0" w:color="auto"/>
        <w:left w:val="none" w:sz="0" w:space="0" w:color="auto"/>
        <w:bottom w:val="none" w:sz="0" w:space="0" w:color="auto"/>
        <w:right w:val="none" w:sz="0" w:space="0" w:color="auto"/>
      </w:divBdr>
    </w:div>
    <w:div w:id="1924103250">
      <w:bodyDiv w:val="1"/>
      <w:marLeft w:val="0"/>
      <w:marRight w:val="0"/>
      <w:marTop w:val="0"/>
      <w:marBottom w:val="0"/>
      <w:divBdr>
        <w:top w:val="none" w:sz="0" w:space="0" w:color="auto"/>
        <w:left w:val="none" w:sz="0" w:space="0" w:color="auto"/>
        <w:bottom w:val="none" w:sz="0" w:space="0" w:color="auto"/>
        <w:right w:val="none" w:sz="0" w:space="0" w:color="auto"/>
      </w:divBdr>
    </w:div>
    <w:div w:id="1939409111">
      <w:bodyDiv w:val="1"/>
      <w:marLeft w:val="0"/>
      <w:marRight w:val="0"/>
      <w:marTop w:val="0"/>
      <w:marBottom w:val="0"/>
      <w:divBdr>
        <w:top w:val="none" w:sz="0" w:space="0" w:color="auto"/>
        <w:left w:val="none" w:sz="0" w:space="0" w:color="auto"/>
        <w:bottom w:val="none" w:sz="0" w:space="0" w:color="auto"/>
        <w:right w:val="none" w:sz="0" w:space="0" w:color="auto"/>
      </w:divBdr>
    </w:div>
    <w:div w:id="1946883086">
      <w:bodyDiv w:val="1"/>
      <w:marLeft w:val="0"/>
      <w:marRight w:val="0"/>
      <w:marTop w:val="0"/>
      <w:marBottom w:val="0"/>
      <w:divBdr>
        <w:top w:val="none" w:sz="0" w:space="0" w:color="auto"/>
        <w:left w:val="none" w:sz="0" w:space="0" w:color="auto"/>
        <w:bottom w:val="none" w:sz="0" w:space="0" w:color="auto"/>
        <w:right w:val="none" w:sz="0" w:space="0" w:color="auto"/>
      </w:divBdr>
    </w:div>
    <w:div w:id="1969239627">
      <w:bodyDiv w:val="1"/>
      <w:marLeft w:val="0"/>
      <w:marRight w:val="0"/>
      <w:marTop w:val="0"/>
      <w:marBottom w:val="0"/>
      <w:divBdr>
        <w:top w:val="none" w:sz="0" w:space="0" w:color="auto"/>
        <w:left w:val="none" w:sz="0" w:space="0" w:color="auto"/>
        <w:bottom w:val="none" w:sz="0" w:space="0" w:color="auto"/>
        <w:right w:val="none" w:sz="0" w:space="0" w:color="auto"/>
      </w:divBdr>
    </w:div>
    <w:div w:id="1973709797">
      <w:bodyDiv w:val="1"/>
      <w:marLeft w:val="0"/>
      <w:marRight w:val="0"/>
      <w:marTop w:val="0"/>
      <w:marBottom w:val="0"/>
      <w:divBdr>
        <w:top w:val="none" w:sz="0" w:space="0" w:color="auto"/>
        <w:left w:val="none" w:sz="0" w:space="0" w:color="auto"/>
        <w:bottom w:val="none" w:sz="0" w:space="0" w:color="auto"/>
        <w:right w:val="none" w:sz="0" w:space="0" w:color="auto"/>
      </w:divBdr>
    </w:div>
    <w:div w:id="1976640418">
      <w:bodyDiv w:val="1"/>
      <w:marLeft w:val="0"/>
      <w:marRight w:val="0"/>
      <w:marTop w:val="0"/>
      <w:marBottom w:val="0"/>
      <w:divBdr>
        <w:top w:val="none" w:sz="0" w:space="0" w:color="auto"/>
        <w:left w:val="none" w:sz="0" w:space="0" w:color="auto"/>
        <w:bottom w:val="none" w:sz="0" w:space="0" w:color="auto"/>
        <w:right w:val="none" w:sz="0" w:space="0" w:color="auto"/>
      </w:divBdr>
    </w:div>
    <w:div w:id="1987006275">
      <w:bodyDiv w:val="1"/>
      <w:marLeft w:val="0"/>
      <w:marRight w:val="0"/>
      <w:marTop w:val="0"/>
      <w:marBottom w:val="0"/>
      <w:divBdr>
        <w:top w:val="none" w:sz="0" w:space="0" w:color="auto"/>
        <w:left w:val="none" w:sz="0" w:space="0" w:color="auto"/>
        <w:bottom w:val="none" w:sz="0" w:space="0" w:color="auto"/>
        <w:right w:val="none" w:sz="0" w:space="0" w:color="auto"/>
      </w:divBdr>
    </w:div>
    <w:div w:id="1988123878">
      <w:bodyDiv w:val="1"/>
      <w:marLeft w:val="0"/>
      <w:marRight w:val="0"/>
      <w:marTop w:val="0"/>
      <w:marBottom w:val="0"/>
      <w:divBdr>
        <w:top w:val="none" w:sz="0" w:space="0" w:color="auto"/>
        <w:left w:val="none" w:sz="0" w:space="0" w:color="auto"/>
        <w:bottom w:val="none" w:sz="0" w:space="0" w:color="auto"/>
        <w:right w:val="none" w:sz="0" w:space="0" w:color="auto"/>
      </w:divBdr>
    </w:div>
    <w:div w:id="2003391267">
      <w:bodyDiv w:val="1"/>
      <w:marLeft w:val="0"/>
      <w:marRight w:val="0"/>
      <w:marTop w:val="0"/>
      <w:marBottom w:val="0"/>
      <w:divBdr>
        <w:top w:val="none" w:sz="0" w:space="0" w:color="auto"/>
        <w:left w:val="none" w:sz="0" w:space="0" w:color="auto"/>
        <w:bottom w:val="none" w:sz="0" w:space="0" w:color="auto"/>
        <w:right w:val="none" w:sz="0" w:space="0" w:color="auto"/>
      </w:divBdr>
    </w:div>
    <w:div w:id="2007778203">
      <w:bodyDiv w:val="1"/>
      <w:marLeft w:val="0"/>
      <w:marRight w:val="0"/>
      <w:marTop w:val="0"/>
      <w:marBottom w:val="0"/>
      <w:divBdr>
        <w:top w:val="none" w:sz="0" w:space="0" w:color="auto"/>
        <w:left w:val="none" w:sz="0" w:space="0" w:color="auto"/>
        <w:bottom w:val="none" w:sz="0" w:space="0" w:color="auto"/>
        <w:right w:val="none" w:sz="0" w:space="0" w:color="auto"/>
      </w:divBdr>
    </w:div>
    <w:div w:id="2018144478">
      <w:bodyDiv w:val="1"/>
      <w:marLeft w:val="0"/>
      <w:marRight w:val="0"/>
      <w:marTop w:val="0"/>
      <w:marBottom w:val="0"/>
      <w:divBdr>
        <w:top w:val="none" w:sz="0" w:space="0" w:color="auto"/>
        <w:left w:val="none" w:sz="0" w:space="0" w:color="auto"/>
        <w:bottom w:val="none" w:sz="0" w:space="0" w:color="auto"/>
        <w:right w:val="none" w:sz="0" w:space="0" w:color="auto"/>
      </w:divBdr>
    </w:div>
    <w:div w:id="2060929657">
      <w:bodyDiv w:val="1"/>
      <w:marLeft w:val="0"/>
      <w:marRight w:val="0"/>
      <w:marTop w:val="0"/>
      <w:marBottom w:val="0"/>
      <w:divBdr>
        <w:top w:val="none" w:sz="0" w:space="0" w:color="auto"/>
        <w:left w:val="none" w:sz="0" w:space="0" w:color="auto"/>
        <w:bottom w:val="none" w:sz="0" w:space="0" w:color="auto"/>
        <w:right w:val="none" w:sz="0" w:space="0" w:color="auto"/>
      </w:divBdr>
    </w:div>
    <w:div w:id="2074039750">
      <w:bodyDiv w:val="1"/>
      <w:marLeft w:val="0"/>
      <w:marRight w:val="0"/>
      <w:marTop w:val="0"/>
      <w:marBottom w:val="0"/>
      <w:divBdr>
        <w:top w:val="none" w:sz="0" w:space="0" w:color="auto"/>
        <w:left w:val="none" w:sz="0" w:space="0" w:color="auto"/>
        <w:bottom w:val="none" w:sz="0" w:space="0" w:color="auto"/>
        <w:right w:val="none" w:sz="0" w:space="0" w:color="auto"/>
      </w:divBdr>
    </w:div>
    <w:div w:id="2080977221">
      <w:bodyDiv w:val="1"/>
      <w:marLeft w:val="0"/>
      <w:marRight w:val="0"/>
      <w:marTop w:val="0"/>
      <w:marBottom w:val="0"/>
      <w:divBdr>
        <w:top w:val="none" w:sz="0" w:space="0" w:color="auto"/>
        <w:left w:val="none" w:sz="0" w:space="0" w:color="auto"/>
        <w:bottom w:val="none" w:sz="0" w:space="0" w:color="auto"/>
        <w:right w:val="none" w:sz="0" w:space="0" w:color="auto"/>
      </w:divBdr>
      <w:divsChild>
        <w:div w:id="934939889">
          <w:marLeft w:val="0"/>
          <w:marRight w:val="0"/>
          <w:marTop w:val="0"/>
          <w:marBottom w:val="0"/>
          <w:divBdr>
            <w:top w:val="none" w:sz="0" w:space="0" w:color="auto"/>
            <w:left w:val="none" w:sz="0" w:space="0" w:color="auto"/>
            <w:bottom w:val="none" w:sz="0" w:space="0" w:color="auto"/>
            <w:right w:val="none" w:sz="0" w:space="0" w:color="auto"/>
          </w:divBdr>
          <w:divsChild>
            <w:div w:id="117988170">
              <w:marLeft w:val="0"/>
              <w:marRight w:val="0"/>
              <w:marTop w:val="0"/>
              <w:marBottom w:val="0"/>
              <w:divBdr>
                <w:top w:val="none" w:sz="0" w:space="0" w:color="auto"/>
                <w:left w:val="none" w:sz="0" w:space="0" w:color="auto"/>
                <w:bottom w:val="none" w:sz="0" w:space="0" w:color="auto"/>
                <w:right w:val="none" w:sz="0" w:space="0" w:color="auto"/>
              </w:divBdr>
              <w:divsChild>
                <w:div w:id="96150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053886">
      <w:bodyDiv w:val="1"/>
      <w:marLeft w:val="0"/>
      <w:marRight w:val="0"/>
      <w:marTop w:val="0"/>
      <w:marBottom w:val="0"/>
      <w:divBdr>
        <w:top w:val="none" w:sz="0" w:space="0" w:color="auto"/>
        <w:left w:val="none" w:sz="0" w:space="0" w:color="auto"/>
        <w:bottom w:val="none" w:sz="0" w:space="0" w:color="auto"/>
        <w:right w:val="none" w:sz="0" w:space="0" w:color="auto"/>
      </w:divBdr>
    </w:div>
    <w:div w:id="2097823820">
      <w:bodyDiv w:val="1"/>
      <w:marLeft w:val="0"/>
      <w:marRight w:val="0"/>
      <w:marTop w:val="0"/>
      <w:marBottom w:val="0"/>
      <w:divBdr>
        <w:top w:val="none" w:sz="0" w:space="0" w:color="auto"/>
        <w:left w:val="none" w:sz="0" w:space="0" w:color="auto"/>
        <w:bottom w:val="none" w:sz="0" w:space="0" w:color="auto"/>
        <w:right w:val="none" w:sz="0" w:space="0" w:color="auto"/>
      </w:divBdr>
    </w:div>
    <w:div w:id="2098280641">
      <w:bodyDiv w:val="1"/>
      <w:marLeft w:val="0"/>
      <w:marRight w:val="0"/>
      <w:marTop w:val="0"/>
      <w:marBottom w:val="0"/>
      <w:divBdr>
        <w:top w:val="none" w:sz="0" w:space="0" w:color="auto"/>
        <w:left w:val="none" w:sz="0" w:space="0" w:color="auto"/>
        <w:bottom w:val="none" w:sz="0" w:space="0" w:color="auto"/>
        <w:right w:val="none" w:sz="0" w:space="0" w:color="auto"/>
      </w:divBdr>
    </w:div>
    <w:div w:id="2109302142">
      <w:bodyDiv w:val="1"/>
      <w:marLeft w:val="0"/>
      <w:marRight w:val="0"/>
      <w:marTop w:val="0"/>
      <w:marBottom w:val="0"/>
      <w:divBdr>
        <w:top w:val="none" w:sz="0" w:space="0" w:color="auto"/>
        <w:left w:val="none" w:sz="0" w:space="0" w:color="auto"/>
        <w:bottom w:val="none" w:sz="0" w:space="0" w:color="auto"/>
        <w:right w:val="none" w:sz="0" w:space="0" w:color="auto"/>
      </w:divBdr>
    </w:div>
    <w:div w:id="2113357773">
      <w:bodyDiv w:val="1"/>
      <w:marLeft w:val="0"/>
      <w:marRight w:val="0"/>
      <w:marTop w:val="0"/>
      <w:marBottom w:val="0"/>
      <w:divBdr>
        <w:top w:val="none" w:sz="0" w:space="0" w:color="auto"/>
        <w:left w:val="none" w:sz="0" w:space="0" w:color="auto"/>
        <w:bottom w:val="none" w:sz="0" w:space="0" w:color="auto"/>
        <w:right w:val="none" w:sz="0" w:space="0" w:color="auto"/>
      </w:divBdr>
    </w:div>
    <w:div w:id="2117434435">
      <w:bodyDiv w:val="1"/>
      <w:marLeft w:val="0"/>
      <w:marRight w:val="0"/>
      <w:marTop w:val="0"/>
      <w:marBottom w:val="0"/>
      <w:divBdr>
        <w:top w:val="none" w:sz="0" w:space="0" w:color="auto"/>
        <w:left w:val="none" w:sz="0" w:space="0" w:color="auto"/>
        <w:bottom w:val="none" w:sz="0" w:space="0" w:color="auto"/>
        <w:right w:val="none" w:sz="0" w:space="0" w:color="auto"/>
      </w:divBdr>
    </w:div>
    <w:div w:id="2144611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tandfonline.com/doi/abs/10.1080/02705060.2012.711259"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tiff"/><Relationship Id="rId3" Type="http://schemas.openxmlformats.org/officeDocument/2006/relationships/styles" Target="styles.xml"/><Relationship Id="rId21" Type="http://schemas.openxmlformats.org/officeDocument/2006/relationships/image" Target="media/image12.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tiff"/><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tiff"/><Relationship Id="rId31"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RCo13</b:Tag>
    <b:SourceType>Misc</b:SourceType>
    <b:Guid>{B960B36B-837C-415E-9C46-A9316FE6ACC4}</b:Guid>
    <b:Author>
      <b:Author>
        <b:Corporate>R Core Team</b:Corporate>
      </b:Author>
    </b:Author>
    <b:Title>R: A Language and Environment for Statistical Computing</b:Title>
    <b:Year>2013</b:Year>
    <b:City>Vienna</b:City>
    <b:Publisher>R Foundation for Statistical Computing</b:Publisher>
    <b:CountryRegion>Austria</b:CountryRegion>
    <b:RefOrder>5</b:RefOrder>
  </b:Source>
  <b:Source>
    <b:Tag>Lam17</b:Tag>
    <b:SourceType>Book</b:SourceType>
    <b:Guid>{0F42D0AA-0B2A-4D06-B1E4-8492E7772E97}</b:Guid>
    <b:Title>Methods in Stream Ecology</b:Title>
    <b:Year>2017</b:Year>
    <b:City>San Diego</b:City>
    <b:Publisher>Elsevier</b:Publisher>
    <b:Author>
      <b:Author>
        <b:NameList>
          <b:Person>
            <b:Last>Lamberti</b:Last>
            <b:Middle>A.</b:Middle>
            <b:First>Gary</b:First>
          </b:Person>
          <b:Person>
            <b:Last>Hauer</b:Last>
            <b:Middle>Richard</b:Middle>
            <b:First>F.</b:First>
          </b:Person>
        </b:NameList>
      </b:Author>
    </b:Author>
    <b:StateProvince>CA</b:StateProvince>
    <b:CountryRegion>USA</b:CountryRegion>
    <b:Volume>2: Ecosysem Function</b:Volume>
    <b:RefOrder>8</b:RefOrder>
  </b:Source>
  <b:Source>
    <b:Tag>Hal18</b:Tag>
    <b:SourceType>JournalArticle</b:SourceType>
    <b:Guid>{BA430AFE-BD10-47DA-A5B0-5F80EC99F530}</b:Guid>
    <b:Title>Use of argon to measure gas exchange in turbulent mountain streams</b:Title>
    <b:Year>2018</b:Year>
    <b:JournalName>Biogeosciences</b:JournalName>
    <b:Pages>3085-3092</b:Pages>
    <b:Volume>15</b:Volume>
    <b:DOI>https://doi.org/10.5194/bg-15-3085-2018</b:DOI>
    <b:Author>
      <b:Author>
        <b:NameList>
          <b:Person>
            <b:Last>Hall Jr.</b:Last>
            <b:Middle>O.</b:Middle>
            <b:First>Robert</b:First>
          </b:Person>
          <b:Person>
            <b:Last>Madinger</b:Last>
            <b:Middle>L.</b:Middle>
            <b:First>Hilary</b:First>
          </b:Person>
        </b:NameList>
      </b:Author>
    </b:Author>
    <b:RefOrder>6</b:RefOrder>
  </b:Source>
  <b:Source>
    <b:Tag>Loc00</b:Tag>
    <b:SourceType>Report</b:SourceType>
    <b:Guid>{19DBAB74-0F47-4FED-9E8C-4C7AB492F741}</b:Guid>
    <b:Title>Stream fish population estimates by markand-recapture and depletion methods. Chapter 7 in Manual of Fisheries Survey Methods II: with periodic updates</b:Title>
    <b:Year>2000</b:Year>
    <b:Publisher>Michigan Department of Natural Resources, Fisheries Special Report 25</b:Publisher>
    <b:City>Ann Arbor</b:City>
    <b:Author>
      <b:Author>
        <b:NameList>
          <b:Person>
            <b:Last>Lockwood</b:Last>
            <b:Middle>N.</b:Middle>
            <b:First>Roger</b:First>
          </b:Person>
          <b:Person>
            <b:Last>Schneider</b:Last>
            <b:Middle>C.</b:Middle>
            <b:First>James</b:First>
          </b:Person>
        </b:NameList>
      </b:Author>
    </b:Author>
    <b:RefOrder>4</b:RefOrder>
  </b:Source>
  <b:Source>
    <b:Tag>Wol54</b:Tag>
    <b:SourceType>JournalArticle</b:SourceType>
    <b:Guid>{7DD0EDFC-C401-4D71-91F1-BF110F06B1F9}</b:Guid>
    <b:Title>A method of sampling coarse river-bed material</b:Title>
    <b:Year>1954</b:Year>
    <b:Author>
      <b:Author>
        <b:NameList>
          <b:Person>
            <b:Last>Wolman</b:Last>
            <b:Middle>M.</b:Middle>
            <b:First>Gordon</b:First>
          </b:Person>
        </b:NameList>
      </b:Author>
    </b:Author>
    <b:Pages>951-956</b:Pages>
    <b:DOI>10.1029/TR035i006p00951.</b:DOI>
    <b:JournalName>Eos Transactions American Geophysical Union </b:JournalName>
    <b:Volume>35</b:Volume>
    <b:Issue>6</b:Issue>
    <b:RefOrder>2</b:RefOrder>
  </b:Source>
  <b:Source>
    <b:Tag>Ran82</b:Tag>
    <b:SourceType>Report</b:SourceType>
    <b:Guid>{EF1B4075-6353-4B1B-9B14-F0A0771F71D6}</b:Guid>
    <b:Title>Measurement and computation of streamflow: Volume 1. Measurement of stage and discharge</b:Title>
    <b:Year>1982</b:Year>
    <b:Publisher>U.S. Geological Survey</b:Publisher>
    <b:City>Washington</b:City>
    <b:Author>
      <b:Author>
        <b:NameList>
          <b:Person>
            <b:Last>Rantz</b:Last>
            <b:Middle>E.</b:Middle>
            <b:First>S.</b:First>
          </b:Person>
        </b:NameList>
      </b:Author>
    </b:Author>
    <b:ThesisType>Water-Supply Paper 2175</b:ThesisType>
    <b:Volume>1</b:Volume>
    <b:RefOrder>9</b:RefOrder>
  </b:Source>
  <b:Source>
    <b:Tag>Hal15</b:Tag>
    <b:SourceType>JournalArticle</b:SourceType>
    <b:Guid>{76AEECD7-F5F5-4AD4-A503-15E8FC2957F9}</b:Guid>
    <b:Title>Turbidity, light, temperature, and hydropeaking control primary productivity in the Colorado River, Grand Canyon</b:Title>
    <b:Year>2015</b:Year>
    <b:JournalName>Limnology and Oceanography</b:JournalName>
    <b:Pages>512-526</b:Pages>
    <b:Author>
      <b:Author>
        <b:NameList>
          <b:Person>
            <b:Last>Hall Jr.</b:Last>
            <b:Middle>O.</b:Middle>
            <b:First>Robert</b:First>
          </b:Person>
          <b:Person>
            <b:Last>Yackulic</b:Last>
            <b:Middle>B.</b:Middle>
            <b:First>Charles</b:First>
          </b:Person>
          <b:Person>
            <b:Last>Kennedy</b:Last>
            <b:Middle>A.</b:Middle>
            <b:First>Theodore</b:First>
          </b:Person>
          <b:Person>
            <b:Last>Yard</b:Last>
            <b:Middle>D.</b:Middle>
            <b:First>Michael</b:First>
          </b:Person>
          <b:Person>
            <b:Last>Rosi-Marshall</b:Last>
            <b:Middle>J.</b:Middle>
            <b:First>Emma</b:First>
          </b:Person>
          <b:Person>
            <b:Last>Voichick</b:Last>
            <b:Middle>Nicholas</b:Middle>
          </b:Person>
          <b:Person>
            <b:Last>Behn</b:Last>
            <b:Middle>E.</b:Middle>
            <b:First>Kathrine</b:First>
          </b:Person>
        </b:NameList>
      </b:Author>
    </b:Author>
    <b:Issue>60</b:Issue>
    <b:DOI>10.1002/lno.10031</b:DOI>
    <b:RefOrder>10</b:RefOrder>
  </b:Source>
  <b:Source>
    <b:Tag>USB18</b:Tag>
    <b:SourceType>InternetSite</b:SourceType>
    <b:Guid>{01CA6DBB-324D-4A96-ADE6-C573B1840BCB}</b:Guid>
    <b:Title>Hydromet</b:Title>
    <b:Year>2018</b:Year>
    <b:InternetSiteTitle>Pacific Norhtwest Region</b:InternetSiteTitle>
    <b:Month>2</b:Month>
    <b:Day>8</b:Day>
    <b:URL>https://www.usbr.gov/pn/hydromet/wygraph.html?list=tnaw%20q&amp;daily=tnaw%20qd</b:URL>
    <b:Author>
      <b:Author>
        <b:Corporate>US Bureau of Reclamation</b:Corporate>
      </b:Author>
    </b:Author>
    <b:YearAccessed>2019</b:YearAccessed>
    <b:MonthAccessed>1</b:MonthAccessed>
    <b:DayAccessed>29</b:DayAccessed>
    <b:RefOrder>1</b:RefOrder>
  </b:Source>
  <b:Source>
    <b:Tag>Sea12</b:Tag>
    <b:SourceType>Misc</b:SourceType>
    <b:Guid>{631C5A7E-52BB-45FF-BDA8-187996021753}</b:Guid>
    <b:Title>Seal Analytical AQ1 method</b:Title>
    <b:Year>2012</b:Year>
    <b:Author>
      <b:Author>
        <b:Corporate>EPA-103-B Rev. 1</b:Corporate>
      </b:Author>
    </b:Author>
    <b:ThesisType>Methods</b:ThesisType>
    <b:PublicationTitle>Ammonia-N in Drinking and Surface Waters, Domestic and Industrial Wastes</b:PublicationTitle>
    <b:RefOrder>11</b:RefOrder>
  </b:Source>
  <b:Source>
    <b:Tag>EPA16</b:Tag>
    <b:SourceType>Misc</b:SourceType>
    <b:Guid>{FA7C0EAB-E251-4CA8-8847-32F9394EAAD0}</b:Guid>
    <b:Author>
      <b:Author>
        <b:Corporate>EPA-155-B Rev. 0</b:Corporate>
      </b:Author>
    </b:Author>
    <b:Title>Seal Analytical AQ1 method</b:Title>
    <b:PublicationTitle>O-Phosphate-P in Drinking, Saline and Surface Waters, Domestic and Industrial Wastes</b:PublicationTitle>
    <b:Year>2016</b:Year>
    <b:RefOrder>12</b:RefOrder>
  </b:Source>
  <b:Source>
    <b:Tag>EPA</b:Tag>
    <b:SourceType>Misc</b:SourceType>
    <b:Guid>{2D4D595B-406D-4D23-873C-1F7E3C39720E}</b:Guid>
    <b:Author>
      <b:Author>
        <b:Corporate>EPA-127-B Rev. 1</b:Corporate>
      </b:Author>
    </b:Author>
    <b:Title>Seal Analytical AQ1 method</b:Title>
    <b:PublicationTitle>Nitrate-N + Nitrite-N in Drinking and Surface Waters, Domestic and Industrial Wastes</b:PublicationTitle>
    <b:RefOrder>13</b:RefOrder>
  </b:Source>
  <b:Source>
    <b:Tag>Bat15</b:Tag>
    <b:SourceType>JournalArticle</b:SourceType>
    <b:Guid>{475DE3A1-5AF3-4D42-A102-7CFB3AC59B85}</b:Guid>
    <b:Title>Fitting Linear Mixed-Effects Models Using lme4</b:Title>
    <b:Year>2015</b:Year>
    <b:Author>
      <b:Author>
        <b:NameList>
          <b:Person>
            <b:Last>Bates</b:Last>
            <b:Middle>Douglas</b:Middle>
          </b:Person>
          <b:Person>
            <b:Last>Maechler</b:Last>
            <b:First>Martin</b:First>
          </b:Person>
          <b:Person>
            <b:Last>Bolker</b:Last>
            <b:First>Ben</b:First>
          </b:Person>
          <b:Person>
            <b:Last>Walker</b:Last>
            <b:First>Steve</b:First>
          </b:Person>
        </b:NameList>
      </b:Author>
    </b:Author>
    <b:JournalName>Journal of Statistical Software</b:JournalName>
    <b:Pages>1-48</b:Pages>
    <b:Volume>67</b:Volume>
    <b:Issue>67</b:Issue>
    <b:DOI>10.18637/jss.v067.i01</b:DOI>
    <b:RefOrder>7</b:RefOrder>
  </b:Source>
  <b:Source>
    <b:Tag>Wei02</b:Tag>
    <b:SourceType>JournalArticle</b:SourceType>
    <b:Guid>{1F0EC9D1-8146-4DF0-AB34-27C42727C8DF}</b:Guid>
    <b:Title>A Model Using Phenotypic Characteristics to Detect Introgressive Hybridization in Wild Westslope Cutthroat Trout and Rainbow Trout</b:Title>
    <b:JournalName>Transactions of the American Fisheries Society</b:JournalName>
    <b:Year>2002</b:Year>
    <b:Pages>389-403</b:Pages>
    <b:Author>
      <b:Author>
        <b:NameList>
          <b:Person>
            <b:Last>Weigel</b:Last>
            <b:Middle>E.</b:Middle>
            <b:First>Dana</b:First>
          </b:Person>
          <b:Person>
            <b:Last>Peterson</b:Last>
            <b:Middle>T.</b:Middle>
            <b:First>James</b:First>
          </b:Person>
          <b:Person>
            <b:Last>Spruell</b:Last>
            <b:First>Paul</b:First>
          </b:Person>
        </b:NameList>
      </b:Author>
    </b:Author>
    <b:Volume>131</b:Volume>
    <b:Issue>3</b:Issue>
    <b:DOI>10.1577/1548-8659(2002)131&lt;0389:AMUPCT&gt;2.0.CO;2</b:DOI>
    <b:RefOrder>3</b:RefOrder>
  </b:Source>
</b:Sources>
</file>

<file path=customXml/itemProps1.xml><?xml version="1.0" encoding="utf-8"?>
<ds:datastoreItem xmlns:ds="http://schemas.openxmlformats.org/officeDocument/2006/customXml" ds:itemID="{C850D9CB-0D05-4364-B467-DF395A828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25946</TotalTime>
  <Pages>1</Pages>
  <Words>42569</Words>
  <Characters>242647</Characters>
  <Application>Microsoft Office Word</Application>
  <DocSecurity>0</DocSecurity>
  <Lines>2022</Lines>
  <Paragraphs>569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Kugel</dc:creator>
  <cp:keywords/>
  <dc:description/>
  <cp:lastModifiedBy>Clay Arango</cp:lastModifiedBy>
  <cp:revision>62</cp:revision>
  <cp:lastPrinted>2019-04-09T20:12:00Z</cp:lastPrinted>
  <dcterms:created xsi:type="dcterms:W3CDTF">2019-01-15T17:40:00Z</dcterms:created>
  <dcterms:modified xsi:type="dcterms:W3CDTF">2019-04-16T23:51:00Z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zotero-version="5.0.65"&gt;&lt;session id="ufVLwyRn"/&gt;&lt;style id="http://www.zotero.org/styles/council-of-science-editors-author-date" hasBibliography="1" bibliographyStyleHasBeenSet="0"/&gt;&lt;prefs&gt;&lt;pref name="fieldType" value="Field"/&gt;&lt;/pref</vt:lpwstr>
  </property>
  <property fmtid="{D5CDD505-2E9C-101B-9397-08002B2CF9AE}" pid="3" name="ZOTERO_PREF_2">
    <vt:lpwstr>s&gt;&lt;/data&gt;</vt:lpwstr>
  </property>
</Properties>
</file>